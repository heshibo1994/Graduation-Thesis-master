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97A" w:rsidRDefault="00D6797A" w:rsidP="00D6797A">
      <w:pPr>
        <w:pStyle w:val="afa"/>
        <w:rPr>
          <w:ins w:id="0" w:author="csuheshibo@163.com" w:date="2018-10-19T21:48:00Z"/>
          <w:rFonts w:ascii="华文新魏" w:eastAsia="华文新魏"/>
          <w:sz w:val="84"/>
          <w:szCs w:val="84"/>
        </w:rPr>
      </w:pPr>
      <w:ins w:id="1" w:author="csuheshibo@163.com" w:date="2018-10-19T21:48:00Z">
        <w:r>
          <w:rPr>
            <w:rFonts w:ascii="华文新魏" w:eastAsia="华文新魏" w:hint="eastAsia"/>
            <w:noProof/>
            <w:sz w:val="84"/>
            <w:szCs w:val="84"/>
          </w:rPr>
          <mc:AlternateContent>
            <mc:Choice Requires="wpg">
              <w:drawing>
                <wp:anchor distT="0" distB="0" distL="114300" distR="114300" simplePos="0" relativeHeight="251660288" behindDoc="0" locked="0" layoutInCell="1" allowOverlap="1">
                  <wp:simplePos x="0" y="0"/>
                  <wp:positionH relativeFrom="column">
                    <wp:posOffset>145415</wp:posOffset>
                  </wp:positionH>
                  <wp:positionV relativeFrom="paragraph">
                    <wp:posOffset>280670</wp:posOffset>
                  </wp:positionV>
                  <wp:extent cx="3311525" cy="866775"/>
                  <wp:effectExtent l="0" t="4445" r="635" b="0"/>
                  <wp:wrapNone/>
                  <wp:docPr id="17"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1525" cy="866775"/>
                            <a:chOff x="0" y="0"/>
                            <a:chExt cx="4406" cy="1681"/>
                          </a:xfrm>
                        </wpg:grpSpPr>
                        <pic:pic xmlns:pic="http://schemas.openxmlformats.org/drawingml/2006/picture">
                          <pic:nvPicPr>
                            <pic:cNvPr id="18" name="Picture 17" descr="同济大学校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6"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8" descr="tongj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47" y="156"/>
                              <a:ext cx="2111" cy="1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Text Box 19"/>
                          <wps:cNvSpPr txBox="1">
                            <a:spLocks noChangeArrowheads="1"/>
                          </wps:cNvSpPr>
                          <wps:spPr bwMode="auto">
                            <a:xfrm>
                              <a:off x="1184" y="986"/>
                              <a:ext cx="3222"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3185" w:rsidRDefault="00C23185" w:rsidP="00D6797A">
                                <w:pPr>
                                  <w:spacing w:line="480" w:lineRule="auto"/>
                                  <w:jc w:val="left"/>
                                  <w:rPr>
                                    <w:rFonts w:eastAsia="黑体"/>
                                    <w:b/>
                                    <w:szCs w:val="21"/>
                                  </w:rPr>
                                </w:pPr>
                                <w:r>
                                  <w:rPr>
                                    <w:rFonts w:eastAsia="黑体"/>
                                    <w:b/>
                                    <w:szCs w:val="21"/>
                                  </w:rPr>
                                  <w:t>TONGJI UNIVERSITY</w:t>
                                </w:r>
                              </w:p>
                            </w:txbxContent>
                          </wps:txbx>
                          <wps:bodyPr rot="0" vert="horz" wrap="square" lIns="91440" tIns="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7" o:spid="_x0000_s1026" style="position:absolute;left:0;text-align:left;margin-left:11.45pt;margin-top:22.1pt;width:260.75pt;height:68.25pt;z-index:251660288" coordsize="4406,16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同济大学校标" style="position:absolute;width:1096;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">
                    <v:imagedata r:id="rId10" o:title="同济大学校标"/>
                  </v:shape>
                  <v:shape id="Picture 18" o:spid="_x0000_s1028" type="#_x0000_t75" alt="tongji" style="position:absolute;left:1247;top:156;width:2111;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">
                    <v:imagedata r:id="rId11" o:title="tongji"/>
                  </v:shape>
                  <v:shapetype id="_x0000_t202" coordsize="21600,21600" o:spt="202" path="m,l,21600r21600,l21600,xe">
                    <v:stroke joinstyle="miter"/>
                    <v:path gradientshapeok="t" o:connecttype="rect"/>
                  </v:shapetype>
                  <v:shape id="Text Box 19" o:spid="_x0000_s1029" type="#_x0000_t202" style="position:absolute;left:1184;top:986;width:3222;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" filled="f" stroked="f">
                    <v:textbox inset=",0">
                      <w:txbxContent>
                        <w:p w:rsidR="00C23185" w:rsidRDefault="00C23185" w:rsidP="00D6797A">
                          <w:pPr>
                            <w:spacing w:line="480" w:lineRule="auto"/>
                            <w:jc w:val="left"/>
                            <w:rPr>
                              <w:rFonts w:eastAsia="黑体"/>
                              <w:b/>
                              <w:szCs w:val="21"/>
                            </w:rPr>
                          </w:pPr>
                          <w:r>
                            <w:rPr>
                              <w:rFonts w:eastAsia="黑体"/>
                              <w:b/>
                              <w:szCs w:val="21"/>
                            </w:rPr>
                            <w:t>TONGJI UNIVERSITY</w:t>
                          </w:r>
                        </w:p>
                      </w:txbxContent>
                    </v:textbox>
                  </v:shape>
                </v:group>
              </w:pict>
            </mc:Fallback>
          </mc:AlternateContent>
        </w:r>
      </w:ins>
    </w:p>
    <w:p w:rsidR="00D6797A" w:rsidRDefault="00D6797A" w:rsidP="00D6797A">
      <w:pPr>
        <w:jc w:val="center"/>
        <w:rPr>
          <w:ins w:id="2" w:author="csuheshibo@163.com" w:date="2018-10-19T21:48:00Z"/>
          <w:b/>
        </w:rPr>
      </w:pPr>
    </w:p>
    <w:p w:rsidR="0031409C" w:rsidDel="006C2F5B" w:rsidRDefault="0031409C">
      <w:pPr>
        <w:pStyle w:val="afa"/>
        <w:jc w:val="both"/>
        <w:rPr>
          <w:del w:id="3" w:author="csuheshibo@163.com" w:date="2018-10-19T21:31:00Z"/>
          <w:rFonts w:ascii="华文新魏" w:eastAsia="华文新魏"/>
          <w:sz w:val="84"/>
          <w:szCs w:val="84"/>
        </w:rPr>
        <w:pPrChange w:id="4" w:author="csuheshibo@163.com" w:date="2018-10-19T21:31:00Z">
          <w:pPr>
            <w:pStyle w:val="afa"/>
          </w:pPr>
        </w:pPrChange>
      </w:pPr>
      <w:del w:id="5" w:author="csuheshibo@163.com" w:date="2018-10-19T21:48:00Z">
        <w:r w:rsidDel="00D6797A">
          <w:rPr>
            <w:rFonts w:ascii="华文新魏" w:eastAsia="华文新魏" w:hint="eastAsia"/>
            <w:noProof/>
            <w:sz w:val="84"/>
            <w:szCs w:val="84"/>
          </w:rPr>
          <mc:AlternateContent>
            <mc:Choice Requires="wpg">
              <w:drawing>
                <wp:anchor distT="0" distB="0" distL="114300" distR="114300" simplePos="0" relativeHeight="251658240" behindDoc="0" locked="0" layoutInCell="1" allowOverlap="1">
                  <wp:simplePos x="0" y="0"/>
                  <wp:positionH relativeFrom="column">
                    <wp:posOffset>145415</wp:posOffset>
                  </wp:positionH>
                  <wp:positionV relativeFrom="paragraph">
                    <wp:posOffset>280670</wp:posOffset>
                  </wp:positionV>
                  <wp:extent cx="3311525" cy="866775"/>
                  <wp:effectExtent l="0" t="0" r="0" b="0"/>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1525" cy="866775"/>
                            <a:chOff x="0" y="0"/>
                            <a:chExt cx="4406" cy="1681"/>
                          </a:xfrm>
                        </wpg:grpSpPr>
                        <pic:pic xmlns:pic="http://schemas.openxmlformats.org/drawingml/2006/picture">
                          <pic:nvPicPr>
                            <pic:cNvPr id="5" name="Picture 17" descr="同济大学校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6"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8" descr="tongj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47" y="156"/>
                              <a:ext cx="2111" cy="1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9"/>
                          <wps:cNvSpPr txBox="1">
                            <a:spLocks noChangeArrowheads="1"/>
                          </wps:cNvSpPr>
                          <wps:spPr bwMode="auto">
                            <a:xfrm>
                              <a:off x="1184" y="986"/>
                              <a:ext cx="3222"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3185" w:rsidRDefault="00C23185" w:rsidP="0031409C">
                                <w:pPr>
                                  <w:spacing w:line="480" w:lineRule="auto"/>
                                  <w:jc w:val="left"/>
                                  <w:rPr>
                                    <w:rFonts w:eastAsia="黑体"/>
                                    <w:b/>
                                    <w:szCs w:val="21"/>
                                  </w:rPr>
                                </w:pPr>
                                <w:r>
                                  <w:rPr>
                                    <w:rFonts w:eastAsia="黑体"/>
                                    <w:b/>
                                    <w:szCs w:val="21"/>
                                  </w:rPr>
                                  <w:t>TONGJI UNIVERSITY</w:t>
                                </w:r>
                              </w:p>
                            </w:txbxContent>
                          </wps:txbx>
                          <wps:bodyPr rot="0" vert="horz" wrap="square" lIns="91440" tIns="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 o:spid="_x0000_s1030" style="position:absolute;left:0;text-align:left;margin-left:11.45pt;margin-top:22.1pt;width:260.75pt;height:68.25pt;z-index:251658240" coordsize="4406,16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">
                  <v:shape id="Picture 17" o:spid="_x0000_s1031" type="#_x0000_t75" alt="同济大学校标" style="position:absolute;width:1096;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">
                    <v:imagedata r:id="rId10" o:title="同济大学校标"/>
                  </v:shape>
                  <v:shape id="Picture 18" o:spid="_x0000_s1032" type="#_x0000_t75" alt="tongji" style="position:absolute;left:1247;top:156;width:2111;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">
                    <v:imagedata r:id="rId11" o:title="tongji"/>
                  </v:shape>
                  <v:shape id="Text Box 19" o:spid="_x0000_s1033" type="#_x0000_t202" style="position:absolute;left:1184;top:986;width:3222;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" filled="f" stroked="f">
                    <v:textbox inset=",0">
                      <w:txbxContent>
                        <w:p w:rsidR="00C23185" w:rsidRDefault="00C23185" w:rsidP="0031409C">
                          <w:pPr>
                            <w:spacing w:line="480" w:lineRule="auto"/>
                            <w:jc w:val="left"/>
                            <w:rPr>
                              <w:rFonts w:eastAsia="黑体"/>
                              <w:b/>
                              <w:szCs w:val="21"/>
                            </w:rPr>
                          </w:pPr>
                          <w:r>
                            <w:rPr>
                              <w:rFonts w:eastAsia="黑体"/>
                              <w:b/>
                              <w:szCs w:val="21"/>
                            </w:rPr>
                            <w:t>TONGJI UNIVERSITY</w:t>
                          </w:r>
                        </w:p>
                      </w:txbxContent>
                    </v:textbox>
                  </v:shape>
                </v:group>
              </w:pict>
            </mc:Fallback>
          </mc:AlternateContent>
        </w:r>
      </w:del>
    </w:p>
    <w:p w:rsidR="0031409C" w:rsidDel="006C2F5B" w:rsidRDefault="0031409C">
      <w:pPr>
        <w:rPr>
          <w:del w:id="6" w:author="csuheshibo@163.com" w:date="2018-10-19T21:31:00Z"/>
          <w:b/>
        </w:rPr>
        <w:pPrChange w:id="7" w:author="csuheshibo@163.com" w:date="2018-10-19T21:31:00Z">
          <w:pPr>
            <w:jc w:val="center"/>
          </w:pPr>
        </w:pPrChange>
      </w:pPr>
    </w:p>
    <w:p w:rsidR="0031409C" w:rsidDel="006C2F5B" w:rsidRDefault="0031409C">
      <w:pPr>
        <w:pStyle w:val="afa"/>
        <w:jc w:val="both"/>
        <w:rPr>
          <w:del w:id="8" w:author="csuheshibo@163.com" w:date="2018-10-19T21:31:00Z"/>
        </w:rPr>
      </w:pPr>
    </w:p>
    <w:p w:rsidR="0031409C" w:rsidDel="006C2F5B" w:rsidRDefault="0031409C">
      <w:pPr>
        <w:pStyle w:val="afa"/>
        <w:jc w:val="both"/>
        <w:rPr>
          <w:del w:id="9" w:author="csuheshibo@163.com" w:date="2018-10-19T21:31:00Z"/>
        </w:rPr>
      </w:pPr>
    </w:p>
    <w:p w:rsidR="0031409C" w:rsidDel="006C2F5B" w:rsidRDefault="0031409C">
      <w:pPr>
        <w:pStyle w:val="afa"/>
        <w:jc w:val="both"/>
        <w:rPr>
          <w:del w:id="10" w:author="csuheshibo@163.com" w:date="2018-10-19T21:31:00Z"/>
          <w:rFonts w:eastAsia="黑体"/>
          <w:b/>
          <w:sz w:val="32"/>
          <w:szCs w:val="32"/>
        </w:rPr>
        <w:pPrChange w:id="11" w:author="csuheshibo@163.com" w:date="2018-10-19T21:31:00Z">
          <w:pPr>
            <w:pStyle w:val="afa"/>
          </w:pPr>
        </w:pPrChange>
      </w:pPr>
      <w:del w:id="12" w:author="csuheshibo@163.com" w:date="2018-10-19T21:31:00Z">
        <w:r w:rsidDel="006C2F5B">
          <w:rPr>
            <w:rFonts w:eastAsia="黑体" w:hint="eastAsia"/>
            <w:b/>
            <w:sz w:val="32"/>
            <w:szCs w:val="32"/>
          </w:rPr>
          <w:delText>全日制专业学位硕士研究生学位论文选题报告及工作计划</w:delText>
        </w:r>
      </w:del>
    </w:p>
    <w:p w:rsidR="0031409C" w:rsidDel="006C2F5B" w:rsidRDefault="0031409C">
      <w:pPr>
        <w:rPr>
          <w:del w:id="13" w:author="csuheshibo@163.com" w:date="2018-10-19T21:31:00Z"/>
          <w:b/>
        </w:rPr>
        <w:pPrChange w:id="14" w:author="csuheshibo@163.com" w:date="2018-10-19T21:31:00Z">
          <w:pPr>
            <w:jc w:val="center"/>
          </w:pPr>
        </w:pPrChange>
      </w:pPr>
    </w:p>
    <w:p w:rsidR="0031409C" w:rsidRPr="000D06B6" w:rsidDel="006C2F5B" w:rsidRDefault="0031409C">
      <w:pPr>
        <w:rPr>
          <w:del w:id="15" w:author="csuheshibo@163.com" w:date="2018-10-19T21:31:00Z"/>
          <w:b/>
        </w:rPr>
        <w:pPrChange w:id="16" w:author="csuheshibo@163.com" w:date="2018-10-19T21:31:00Z">
          <w:pPr>
            <w:jc w:val="center"/>
          </w:pPr>
        </w:pPrChange>
      </w:pPr>
    </w:p>
    <w:p w:rsidR="0031409C" w:rsidDel="00DF6639" w:rsidRDefault="0031409C">
      <w:pPr>
        <w:rPr>
          <w:del w:id="17" w:author="csuheshibo@163.com" w:date="2018-10-18T11:48:00Z"/>
          <w:b/>
        </w:rPr>
        <w:pPrChange w:id="18" w:author="csuheshibo@163.com" w:date="2018-10-19T21:31:00Z">
          <w:pPr>
            <w:jc w:val="center"/>
          </w:pPr>
        </w:pPrChange>
      </w:pPr>
    </w:p>
    <w:p w:rsidR="0031409C" w:rsidDel="006C2F5B" w:rsidRDefault="0031409C">
      <w:pPr>
        <w:rPr>
          <w:del w:id="19" w:author="csuheshibo@163.com" w:date="2018-10-19T21:31:00Z"/>
          <w:b/>
        </w:rPr>
        <w:pPrChange w:id="20" w:author="csuheshibo@163.com" w:date="2018-10-19T21:31:00Z">
          <w:pPr>
            <w:jc w:val="center"/>
          </w:pPr>
        </w:pPrChange>
      </w:pPr>
    </w:p>
    <w:p w:rsidR="0031409C" w:rsidDel="00D0114D" w:rsidRDefault="0031409C">
      <w:pPr>
        <w:rPr>
          <w:del w:id="21" w:author="csuheshibo@163.com" w:date="2018-10-19T17:40:00Z"/>
          <w:b/>
        </w:rPr>
        <w:pPrChange w:id="22" w:author="csuheshibo@163.com" w:date="2018-10-19T21:31:00Z">
          <w:pPr>
            <w:jc w:val="center"/>
          </w:pPr>
        </w:pPrChange>
      </w:pPr>
    </w:p>
    <w:p w:rsidR="0031409C" w:rsidRPr="002F7498" w:rsidDel="006C2F5B" w:rsidRDefault="0031409C">
      <w:pPr>
        <w:rPr>
          <w:del w:id="23" w:author="csuheshibo@163.com" w:date="2018-10-19T21:31:00Z"/>
          <w:b/>
        </w:rPr>
        <w:pPrChange w:id="24" w:author="csuheshibo@163.com" w:date="2018-10-19T21:31:00Z">
          <w:pPr>
            <w:ind w:left="210"/>
            <w:jc w:val="left"/>
          </w:pPr>
        </w:pPrChange>
      </w:pPr>
    </w:p>
    <w:p w:rsidR="0031409C" w:rsidRPr="00DF6639" w:rsidDel="006C2F5B" w:rsidRDefault="0031409C">
      <w:pPr>
        <w:tabs>
          <w:tab w:val="left" w:pos="2340"/>
          <w:tab w:val="left" w:pos="5940"/>
        </w:tabs>
        <w:ind w:firstLineChars="1300" w:firstLine="4176"/>
        <w:rPr>
          <w:del w:id="25" w:author="csuheshibo@163.com" w:date="2018-10-19T21:31:00Z"/>
          <w:b/>
          <w:sz w:val="32"/>
          <w:u w:val="single"/>
          <w:rPrChange w:id="26" w:author="csuheshibo@163.com" w:date="2018-10-18T11:46:00Z">
            <w:rPr>
              <w:del w:id="27" w:author="csuheshibo@163.com" w:date="2018-10-19T21:31:00Z"/>
              <w:b/>
              <w:sz w:val="32"/>
            </w:rPr>
          </w:rPrChange>
        </w:rPr>
        <w:pPrChange w:id="28" w:author="csuheshibo@163.com" w:date="2018-10-19T21:31:00Z">
          <w:pPr>
            <w:tabs>
              <w:tab w:val="left" w:pos="2340"/>
              <w:tab w:val="left" w:pos="5940"/>
            </w:tabs>
            <w:jc w:val="left"/>
          </w:pPr>
        </w:pPrChange>
      </w:pPr>
      <w:del w:id="29" w:author="csuheshibo@163.com" w:date="2018-10-19T21:31:00Z">
        <w:r w:rsidDel="006C2F5B">
          <w:rPr>
            <w:rFonts w:hint="eastAsia"/>
            <w:b/>
            <w:sz w:val="32"/>
          </w:rPr>
          <w:tab/>
        </w:r>
        <w:r w:rsidRPr="00DF6639" w:rsidDel="006C2F5B">
          <w:rPr>
            <w:rFonts w:hint="eastAsia"/>
            <w:b/>
            <w:sz w:val="32"/>
            <w:rPrChange w:id="30" w:author="csuheshibo@163.com" w:date="2018-10-18T11:46:00Z">
              <w:rPr>
                <w:rFonts w:hint="eastAsia"/>
                <w:b/>
                <w:sz w:val="32"/>
                <w:highlight w:val="yellow"/>
              </w:rPr>
            </w:rPrChange>
          </w:rPr>
          <w:delText>课</w:delText>
        </w:r>
        <w:r w:rsidRPr="00DF6639" w:rsidDel="006C2F5B">
          <w:rPr>
            <w:b/>
            <w:sz w:val="32"/>
            <w:rPrChange w:id="31" w:author="csuheshibo@163.com" w:date="2018-10-18T11:46:00Z">
              <w:rPr>
                <w:b/>
                <w:sz w:val="32"/>
                <w:highlight w:val="yellow"/>
              </w:rPr>
            </w:rPrChange>
          </w:rPr>
          <w:delText xml:space="preserve"> </w:delText>
        </w:r>
        <w:r w:rsidRPr="00DF6639" w:rsidDel="006C2F5B">
          <w:rPr>
            <w:rFonts w:hint="eastAsia"/>
            <w:b/>
            <w:sz w:val="32"/>
            <w:rPrChange w:id="32" w:author="csuheshibo@163.com" w:date="2018-10-18T11:46:00Z">
              <w:rPr>
                <w:rFonts w:hint="eastAsia"/>
                <w:b/>
                <w:sz w:val="32"/>
                <w:highlight w:val="yellow"/>
              </w:rPr>
            </w:rPrChange>
          </w:rPr>
          <w:delText>题</w:delText>
        </w:r>
        <w:r w:rsidRPr="00DF6639" w:rsidDel="006C2F5B">
          <w:rPr>
            <w:b/>
            <w:sz w:val="32"/>
            <w:rPrChange w:id="33" w:author="csuheshibo@163.com" w:date="2018-10-18T11:46:00Z">
              <w:rPr>
                <w:b/>
                <w:sz w:val="32"/>
                <w:highlight w:val="yellow"/>
              </w:rPr>
            </w:rPrChange>
          </w:rPr>
          <w:delText xml:space="preserve"> </w:delText>
        </w:r>
        <w:r w:rsidRPr="00DF6639" w:rsidDel="006C2F5B">
          <w:rPr>
            <w:rFonts w:hint="eastAsia"/>
            <w:b/>
            <w:sz w:val="32"/>
            <w:rPrChange w:id="34" w:author="csuheshibo@163.com" w:date="2018-10-18T11:46:00Z">
              <w:rPr>
                <w:rFonts w:hint="eastAsia"/>
                <w:b/>
                <w:sz w:val="32"/>
                <w:highlight w:val="yellow"/>
              </w:rPr>
            </w:rPrChange>
          </w:rPr>
          <w:delText>名</w:delText>
        </w:r>
        <w:r w:rsidRPr="00DF6639" w:rsidDel="006C2F5B">
          <w:rPr>
            <w:b/>
            <w:sz w:val="32"/>
            <w:rPrChange w:id="35" w:author="csuheshibo@163.com" w:date="2018-10-18T11:46:00Z">
              <w:rPr>
                <w:b/>
                <w:sz w:val="32"/>
                <w:highlight w:val="yellow"/>
              </w:rPr>
            </w:rPrChange>
          </w:rPr>
          <w:delText xml:space="preserve"> </w:delText>
        </w:r>
        <w:r w:rsidRPr="00DF6639" w:rsidDel="006C2F5B">
          <w:rPr>
            <w:rFonts w:hint="eastAsia"/>
            <w:b/>
            <w:sz w:val="32"/>
            <w:rPrChange w:id="36" w:author="csuheshibo@163.com" w:date="2018-10-18T11:46:00Z">
              <w:rPr>
                <w:rFonts w:hint="eastAsia"/>
                <w:b/>
                <w:sz w:val="32"/>
                <w:highlight w:val="yellow"/>
              </w:rPr>
            </w:rPrChange>
          </w:rPr>
          <w:delText>称</w:delText>
        </w:r>
        <w:r w:rsidDel="006C2F5B">
          <w:rPr>
            <w:rFonts w:hint="eastAsia"/>
            <w:b/>
            <w:sz w:val="32"/>
            <w:u w:val="single"/>
          </w:rPr>
          <w:delText xml:space="preserve"> </w:delText>
        </w:r>
      </w:del>
      <w:del w:id="37" w:author="csuheshibo@163.com" w:date="2018-10-18T11:45:00Z">
        <w:r w:rsidDel="00DF6639">
          <w:rPr>
            <w:rFonts w:hint="eastAsia"/>
            <w:b/>
            <w:sz w:val="32"/>
            <w:u w:val="single"/>
          </w:rPr>
          <w:delText xml:space="preserve">  </w:delText>
        </w:r>
      </w:del>
      <w:del w:id="38" w:author="csuheshibo@163.com" w:date="2018-10-19T21:31:00Z">
        <w:r w:rsidDel="006C2F5B">
          <w:rPr>
            <w:rFonts w:hint="eastAsia"/>
            <w:b/>
            <w:sz w:val="32"/>
            <w:u w:val="single"/>
          </w:rPr>
          <w:delText xml:space="preserve"> </w:delText>
        </w:r>
      </w:del>
      <w:del w:id="39" w:author="csuheshibo@163.com" w:date="2018-10-18T11:45:00Z">
        <w:r w:rsidDel="00DF6639">
          <w:rPr>
            <w:rFonts w:hint="eastAsia"/>
            <w:b/>
            <w:sz w:val="32"/>
            <w:u w:val="single"/>
          </w:rPr>
          <w:delText xml:space="preserve">  </w:delText>
        </w:r>
      </w:del>
      <w:del w:id="40" w:author="csuheshibo@163.com" w:date="2018-10-18T11:44:00Z">
        <w:r w:rsidDel="00DF6639">
          <w:rPr>
            <w:rFonts w:hint="eastAsia"/>
            <w:b/>
            <w:sz w:val="32"/>
            <w:u w:val="single"/>
          </w:rPr>
          <w:delText xml:space="preserve">  </w:delText>
        </w:r>
      </w:del>
      <w:del w:id="41" w:author="csuheshibo@163.com" w:date="2018-10-18T11:45:00Z">
        <w:r w:rsidDel="00DF6639">
          <w:rPr>
            <w:rFonts w:hint="eastAsia"/>
            <w:b/>
            <w:sz w:val="32"/>
            <w:u w:val="single"/>
          </w:rPr>
          <w:delText xml:space="preserve">       </w:delText>
        </w:r>
      </w:del>
    </w:p>
    <w:p w:rsidR="0031409C" w:rsidDel="006C2F5B" w:rsidRDefault="0031409C">
      <w:pPr>
        <w:tabs>
          <w:tab w:val="left" w:pos="2340"/>
          <w:tab w:val="left" w:pos="5940"/>
        </w:tabs>
        <w:rPr>
          <w:del w:id="42" w:author="csuheshibo@163.com" w:date="2018-10-19T21:31:00Z"/>
          <w:b/>
          <w:sz w:val="32"/>
        </w:rPr>
        <w:pPrChange w:id="43" w:author="csuheshibo@163.com" w:date="2018-10-19T21:31:00Z">
          <w:pPr>
            <w:tabs>
              <w:tab w:val="left" w:pos="2340"/>
              <w:tab w:val="left" w:pos="5940"/>
            </w:tabs>
            <w:jc w:val="left"/>
          </w:pPr>
        </w:pPrChange>
      </w:pPr>
      <w:del w:id="44" w:author="csuheshibo@163.com" w:date="2018-10-19T21:31:00Z">
        <w:r w:rsidDel="006C2F5B">
          <w:rPr>
            <w:rFonts w:hint="eastAsia"/>
            <w:b/>
            <w:sz w:val="32"/>
          </w:rPr>
          <w:tab/>
        </w:r>
        <w:r w:rsidDel="006C2F5B">
          <w:rPr>
            <w:rFonts w:hint="eastAsia"/>
            <w:b/>
            <w:sz w:val="32"/>
          </w:rPr>
          <w:delText>学</w:delText>
        </w:r>
        <w:r w:rsidDel="006C2F5B">
          <w:rPr>
            <w:rFonts w:hint="eastAsia"/>
            <w:b/>
            <w:sz w:val="32"/>
          </w:rPr>
          <w:delText xml:space="preserve">       </w:delText>
        </w:r>
        <w:r w:rsidDel="006C2F5B">
          <w:rPr>
            <w:rFonts w:hint="eastAsia"/>
            <w:b/>
            <w:sz w:val="32"/>
          </w:rPr>
          <w:delText>号</w:delText>
        </w:r>
        <w:r w:rsidDel="006C2F5B">
          <w:rPr>
            <w:rFonts w:hint="eastAsia"/>
            <w:b/>
            <w:sz w:val="32"/>
            <w:u w:val="single"/>
          </w:rPr>
          <w:delText xml:space="preserve">      </w:delText>
        </w:r>
        <w:r w:rsidR="002E5AAC" w:rsidDel="006C2F5B">
          <w:rPr>
            <w:b/>
            <w:sz w:val="32"/>
            <w:u w:val="single"/>
          </w:rPr>
          <w:delText xml:space="preserve"> 1732940</w:delText>
        </w:r>
        <w:r w:rsidR="002E5AAC" w:rsidDel="006C2F5B">
          <w:rPr>
            <w:rFonts w:hint="eastAsia"/>
            <w:b/>
            <w:sz w:val="32"/>
            <w:u w:val="single"/>
          </w:rPr>
          <w:delText xml:space="preserve"> </w:delText>
        </w:r>
        <w:r w:rsidDel="006C2F5B">
          <w:rPr>
            <w:rFonts w:hint="eastAsia"/>
            <w:b/>
            <w:sz w:val="32"/>
            <w:u w:val="single"/>
          </w:rPr>
          <w:delText xml:space="preserve">       </w:delText>
        </w:r>
      </w:del>
    </w:p>
    <w:p w:rsidR="0031409C" w:rsidDel="006C2F5B" w:rsidRDefault="0031409C">
      <w:pPr>
        <w:tabs>
          <w:tab w:val="left" w:pos="2340"/>
          <w:tab w:val="left" w:pos="5940"/>
        </w:tabs>
        <w:rPr>
          <w:del w:id="45" w:author="csuheshibo@163.com" w:date="2018-10-19T21:31:00Z"/>
          <w:b/>
          <w:sz w:val="32"/>
        </w:rPr>
        <w:pPrChange w:id="46" w:author="csuheshibo@163.com" w:date="2018-10-19T21:31:00Z">
          <w:pPr>
            <w:tabs>
              <w:tab w:val="left" w:pos="2340"/>
              <w:tab w:val="left" w:pos="5940"/>
            </w:tabs>
            <w:jc w:val="left"/>
          </w:pPr>
        </w:pPrChange>
      </w:pPr>
      <w:del w:id="47" w:author="csuheshibo@163.com" w:date="2018-10-19T21:31:00Z">
        <w:r w:rsidDel="006C2F5B">
          <w:rPr>
            <w:rFonts w:hint="eastAsia"/>
            <w:b/>
            <w:sz w:val="32"/>
          </w:rPr>
          <w:tab/>
        </w:r>
        <w:r w:rsidDel="006C2F5B">
          <w:rPr>
            <w:rFonts w:hint="eastAsia"/>
            <w:b/>
            <w:sz w:val="32"/>
          </w:rPr>
          <w:delText>研</w:delText>
        </w:r>
        <w:r w:rsidDel="006C2F5B">
          <w:rPr>
            <w:rFonts w:hint="eastAsia"/>
            <w:b/>
            <w:sz w:val="32"/>
          </w:rPr>
          <w:delText xml:space="preserve">  </w:delText>
        </w:r>
        <w:r w:rsidDel="006C2F5B">
          <w:rPr>
            <w:rFonts w:hint="eastAsia"/>
            <w:b/>
            <w:sz w:val="32"/>
          </w:rPr>
          <w:delText>究</w:delText>
        </w:r>
        <w:r w:rsidDel="006C2F5B">
          <w:rPr>
            <w:rFonts w:hint="eastAsia"/>
            <w:b/>
            <w:sz w:val="32"/>
          </w:rPr>
          <w:delText xml:space="preserve">  </w:delText>
        </w:r>
        <w:r w:rsidDel="006C2F5B">
          <w:rPr>
            <w:rFonts w:hint="eastAsia"/>
            <w:b/>
            <w:sz w:val="32"/>
          </w:rPr>
          <w:delText>生</w:delText>
        </w:r>
        <w:r w:rsidDel="006C2F5B">
          <w:rPr>
            <w:rFonts w:hint="eastAsia"/>
            <w:b/>
            <w:sz w:val="32"/>
          </w:rPr>
          <w:delText xml:space="preserve"> </w:delText>
        </w:r>
        <w:r w:rsidR="002E5AAC" w:rsidDel="006C2F5B">
          <w:rPr>
            <w:rFonts w:hint="eastAsia"/>
            <w:b/>
            <w:sz w:val="32"/>
            <w:u w:val="single"/>
          </w:rPr>
          <w:delText xml:space="preserve">    </w:delText>
        </w:r>
        <w:r w:rsidR="002E5AAC" w:rsidDel="006C2F5B">
          <w:rPr>
            <w:b/>
            <w:sz w:val="32"/>
            <w:u w:val="single"/>
          </w:rPr>
          <w:delText xml:space="preserve">  </w:delText>
        </w:r>
        <w:r w:rsidDel="006C2F5B">
          <w:rPr>
            <w:rFonts w:hint="eastAsia"/>
            <w:b/>
            <w:sz w:val="32"/>
            <w:u w:val="single"/>
          </w:rPr>
          <w:delText xml:space="preserve">  </w:delText>
        </w:r>
        <w:r w:rsidR="002E5AAC" w:rsidDel="006C2F5B">
          <w:rPr>
            <w:rFonts w:hint="eastAsia"/>
            <w:b/>
            <w:sz w:val="32"/>
            <w:u w:val="single"/>
          </w:rPr>
          <w:delText>何士波</w:delText>
        </w:r>
        <w:r w:rsidR="002E5AAC" w:rsidDel="006C2F5B">
          <w:rPr>
            <w:rFonts w:hint="eastAsia"/>
            <w:b/>
            <w:sz w:val="32"/>
            <w:u w:val="single"/>
          </w:rPr>
          <w:delText xml:space="preserve">  </w:delText>
        </w:r>
        <w:r w:rsidDel="006C2F5B">
          <w:rPr>
            <w:rFonts w:hint="eastAsia"/>
            <w:b/>
            <w:sz w:val="32"/>
            <w:u w:val="single"/>
          </w:rPr>
          <w:delText xml:space="preserve">     </w:delText>
        </w:r>
      </w:del>
    </w:p>
    <w:p w:rsidR="0031409C" w:rsidDel="006C2F5B" w:rsidRDefault="0031409C">
      <w:pPr>
        <w:tabs>
          <w:tab w:val="left" w:pos="2340"/>
          <w:tab w:val="left" w:pos="5940"/>
        </w:tabs>
        <w:rPr>
          <w:del w:id="48" w:author="csuheshibo@163.com" w:date="2018-10-19T21:31:00Z"/>
          <w:b/>
          <w:sz w:val="32"/>
        </w:rPr>
        <w:pPrChange w:id="49" w:author="csuheshibo@163.com" w:date="2018-10-19T21:31:00Z">
          <w:pPr>
            <w:tabs>
              <w:tab w:val="left" w:pos="2340"/>
              <w:tab w:val="left" w:pos="5940"/>
            </w:tabs>
            <w:jc w:val="left"/>
          </w:pPr>
        </w:pPrChange>
      </w:pPr>
      <w:del w:id="50" w:author="csuheshibo@163.com" w:date="2018-10-19T21:31:00Z">
        <w:r w:rsidDel="006C2F5B">
          <w:rPr>
            <w:rFonts w:hint="eastAsia"/>
            <w:b/>
            <w:sz w:val="32"/>
          </w:rPr>
          <w:tab/>
        </w:r>
        <w:r w:rsidDel="006C2F5B">
          <w:rPr>
            <w:rFonts w:hint="eastAsia"/>
            <w:b/>
            <w:sz w:val="32"/>
          </w:rPr>
          <w:delText>专</w:delText>
        </w:r>
        <w:r w:rsidDel="006C2F5B">
          <w:rPr>
            <w:rFonts w:hint="eastAsia"/>
            <w:b/>
            <w:sz w:val="32"/>
          </w:rPr>
          <w:delText xml:space="preserve">       </w:delText>
        </w:r>
        <w:r w:rsidDel="006C2F5B">
          <w:rPr>
            <w:rFonts w:hint="eastAsia"/>
            <w:b/>
            <w:sz w:val="32"/>
          </w:rPr>
          <w:delText>业</w:delText>
        </w:r>
        <w:r w:rsidR="002E5AAC" w:rsidDel="006C2F5B">
          <w:rPr>
            <w:rFonts w:hint="eastAsia"/>
            <w:b/>
            <w:sz w:val="32"/>
            <w:u w:val="single"/>
          </w:rPr>
          <w:delText xml:space="preserve">     </w:delText>
        </w:r>
        <w:r w:rsidDel="006C2F5B">
          <w:rPr>
            <w:rFonts w:hint="eastAsia"/>
            <w:b/>
            <w:sz w:val="32"/>
            <w:u w:val="single"/>
          </w:rPr>
          <w:delText xml:space="preserve">  </w:delText>
        </w:r>
        <w:r w:rsidR="002E5AAC" w:rsidDel="006C2F5B">
          <w:rPr>
            <w:rFonts w:hint="eastAsia"/>
            <w:b/>
            <w:sz w:val="32"/>
            <w:u w:val="single"/>
          </w:rPr>
          <w:delText>控制工程</w:delText>
        </w:r>
        <w:r w:rsidDel="006C2F5B">
          <w:rPr>
            <w:rFonts w:hint="eastAsia"/>
            <w:b/>
            <w:sz w:val="32"/>
            <w:u w:val="single"/>
          </w:rPr>
          <w:delText xml:space="preserve">      </w:delText>
        </w:r>
      </w:del>
    </w:p>
    <w:p w:rsidR="0031409C" w:rsidDel="006C2F5B" w:rsidRDefault="0031409C">
      <w:pPr>
        <w:tabs>
          <w:tab w:val="left" w:pos="2340"/>
          <w:tab w:val="left" w:pos="5940"/>
        </w:tabs>
        <w:rPr>
          <w:del w:id="51" w:author="csuheshibo@163.com" w:date="2018-10-19T21:31:00Z"/>
          <w:b/>
          <w:sz w:val="32"/>
        </w:rPr>
        <w:pPrChange w:id="52" w:author="csuheshibo@163.com" w:date="2018-10-19T21:31:00Z">
          <w:pPr>
            <w:tabs>
              <w:tab w:val="left" w:pos="2340"/>
              <w:tab w:val="left" w:pos="5940"/>
            </w:tabs>
            <w:jc w:val="left"/>
          </w:pPr>
        </w:pPrChange>
      </w:pPr>
      <w:del w:id="53" w:author="csuheshibo@163.com" w:date="2018-10-19T21:31:00Z">
        <w:r w:rsidDel="006C2F5B">
          <w:rPr>
            <w:rFonts w:hint="eastAsia"/>
            <w:b/>
            <w:sz w:val="32"/>
          </w:rPr>
          <w:tab/>
        </w:r>
        <w:r w:rsidDel="006C2F5B">
          <w:rPr>
            <w:rFonts w:hint="eastAsia"/>
            <w:b/>
            <w:sz w:val="32"/>
          </w:rPr>
          <w:delText>所</w:delText>
        </w:r>
        <w:r w:rsidDel="006C2F5B">
          <w:rPr>
            <w:rFonts w:hint="eastAsia"/>
            <w:b/>
            <w:sz w:val="32"/>
          </w:rPr>
          <w:delText xml:space="preserve"> </w:delText>
        </w:r>
        <w:r w:rsidDel="006C2F5B">
          <w:rPr>
            <w:rFonts w:hint="eastAsia"/>
            <w:b/>
            <w:sz w:val="32"/>
          </w:rPr>
          <w:delText>在</w:delText>
        </w:r>
        <w:r w:rsidDel="006C2F5B">
          <w:rPr>
            <w:rFonts w:hint="eastAsia"/>
            <w:b/>
            <w:sz w:val="32"/>
          </w:rPr>
          <w:delText xml:space="preserve"> </w:delText>
        </w:r>
        <w:r w:rsidDel="006C2F5B">
          <w:rPr>
            <w:rFonts w:hint="eastAsia"/>
            <w:b/>
            <w:sz w:val="32"/>
          </w:rPr>
          <w:delText>院</w:delText>
        </w:r>
        <w:r w:rsidDel="006C2F5B">
          <w:rPr>
            <w:rFonts w:hint="eastAsia"/>
            <w:b/>
            <w:sz w:val="32"/>
          </w:rPr>
          <w:delText xml:space="preserve"> </w:delText>
        </w:r>
        <w:r w:rsidDel="006C2F5B">
          <w:rPr>
            <w:rFonts w:hint="eastAsia"/>
            <w:b/>
            <w:sz w:val="32"/>
          </w:rPr>
          <w:delText>系</w:delText>
        </w:r>
      </w:del>
      <w:del w:id="54" w:author="csuheshibo@163.com" w:date="2018-10-19T21:22:00Z">
        <w:r w:rsidR="002E5AAC" w:rsidDel="00056B08">
          <w:rPr>
            <w:rFonts w:hint="eastAsia"/>
            <w:b/>
            <w:sz w:val="32"/>
            <w:u w:val="single"/>
          </w:rPr>
          <w:delText xml:space="preserve"> </w:delText>
        </w:r>
        <w:r w:rsidDel="00056B08">
          <w:rPr>
            <w:rFonts w:hint="eastAsia"/>
            <w:b/>
            <w:sz w:val="32"/>
            <w:u w:val="single"/>
          </w:rPr>
          <w:delText xml:space="preserve">   </w:delText>
        </w:r>
      </w:del>
      <w:del w:id="55" w:author="csuheshibo@163.com" w:date="2018-10-19T21:31:00Z">
        <w:r w:rsidR="002E5AAC" w:rsidDel="006C2F5B">
          <w:rPr>
            <w:rFonts w:hint="eastAsia"/>
            <w:b/>
            <w:sz w:val="32"/>
            <w:u w:val="single"/>
          </w:rPr>
          <w:delText>电子信息与工程</w:delText>
        </w:r>
      </w:del>
      <w:del w:id="56" w:author="csuheshibo@163.com" w:date="2018-10-19T21:22:00Z">
        <w:r w:rsidR="002E5AAC" w:rsidDel="00056B08">
          <w:rPr>
            <w:rFonts w:hint="eastAsia"/>
            <w:b/>
            <w:sz w:val="32"/>
            <w:u w:val="single"/>
          </w:rPr>
          <w:delText xml:space="preserve">  </w:delText>
        </w:r>
        <w:r w:rsidDel="00056B08">
          <w:rPr>
            <w:rFonts w:hint="eastAsia"/>
            <w:b/>
            <w:sz w:val="32"/>
            <w:u w:val="single"/>
          </w:rPr>
          <w:delText xml:space="preserve"> </w:delText>
        </w:r>
      </w:del>
    </w:p>
    <w:p w:rsidR="0031409C" w:rsidRPr="002F7498" w:rsidDel="006C2F5B" w:rsidRDefault="0031409C">
      <w:pPr>
        <w:tabs>
          <w:tab w:val="left" w:pos="2340"/>
          <w:tab w:val="left" w:pos="5940"/>
        </w:tabs>
        <w:rPr>
          <w:del w:id="57" w:author="csuheshibo@163.com" w:date="2018-10-19T21:31:00Z"/>
          <w:b/>
          <w:sz w:val="32"/>
        </w:rPr>
        <w:pPrChange w:id="58" w:author="csuheshibo@163.com" w:date="2018-10-19T21:31:00Z">
          <w:pPr>
            <w:tabs>
              <w:tab w:val="left" w:pos="2340"/>
              <w:tab w:val="left" w:pos="5940"/>
            </w:tabs>
            <w:jc w:val="left"/>
          </w:pPr>
        </w:pPrChange>
      </w:pPr>
      <w:del w:id="59" w:author="csuheshibo@163.com" w:date="2018-10-19T21:31:00Z">
        <w:r w:rsidDel="006C2F5B">
          <w:rPr>
            <w:rFonts w:hint="eastAsia"/>
            <w:b/>
            <w:sz w:val="32"/>
          </w:rPr>
          <w:tab/>
        </w:r>
        <w:r w:rsidRPr="002F7498" w:rsidDel="006C2F5B">
          <w:rPr>
            <w:rFonts w:hint="eastAsia"/>
            <w:b/>
            <w:sz w:val="32"/>
          </w:rPr>
          <w:delText>导</w:delText>
        </w:r>
        <w:r w:rsidRPr="002F7498" w:rsidDel="006C2F5B">
          <w:rPr>
            <w:b/>
            <w:sz w:val="32"/>
          </w:rPr>
          <w:delText xml:space="preserve">       </w:delText>
        </w:r>
        <w:r w:rsidRPr="00425B0A" w:rsidDel="006C2F5B">
          <w:rPr>
            <w:rFonts w:hint="eastAsia"/>
            <w:b/>
            <w:sz w:val="32"/>
          </w:rPr>
          <w:delText>师</w:delText>
        </w:r>
        <w:r w:rsidRPr="00425B0A" w:rsidDel="006C2F5B">
          <w:rPr>
            <w:b/>
            <w:sz w:val="32"/>
            <w:u w:val="single"/>
          </w:rPr>
          <w:delText xml:space="preserve">  </w:delText>
        </w:r>
      </w:del>
      <w:del w:id="60" w:author="csuheshibo@163.com" w:date="2018-10-19T15:08:00Z">
        <w:r w:rsidRPr="002F7498" w:rsidDel="00ED4BC3">
          <w:rPr>
            <w:b/>
            <w:sz w:val="32"/>
            <w:u w:val="single"/>
          </w:rPr>
          <w:delText xml:space="preserve">  </w:delText>
        </w:r>
      </w:del>
      <w:del w:id="61" w:author="csuheshibo@163.com" w:date="2018-10-18T19:00:00Z">
        <w:r w:rsidRPr="002F7498" w:rsidDel="002028CE">
          <w:rPr>
            <w:b/>
            <w:sz w:val="32"/>
            <w:u w:val="single"/>
          </w:rPr>
          <w:delText xml:space="preserve">   </w:delText>
        </w:r>
      </w:del>
      <w:del w:id="62" w:author="csuheshibo@163.com" w:date="2018-10-18T18:30:00Z">
        <w:r w:rsidR="002E5AAC" w:rsidRPr="00425B0A" w:rsidDel="00D41539">
          <w:rPr>
            <w:rFonts w:hint="eastAsia"/>
            <w:b/>
            <w:sz w:val="32"/>
            <w:u w:val="single"/>
          </w:rPr>
          <w:delText>岳继光</w:delText>
        </w:r>
      </w:del>
      <w:del w:id="63" w:author="csuheshibo@163.com" w:date="2018-10-18T19:00:00Z">
        <w:r w:rsidRPr="00425B0A" w:rsidDel="002028CE">
          <w:rPr>
            <w:b/>
            <w:sz w:val="32"/>
            <w:u w:val="single"/>
          </w:rPr>
          <w:delText xml:space="preserve">   </w:delText>
        </w:r>
      </w:del>
      <w:del w:id="64" w:author="csuheshibo@163.com" w:date="2018-10-19T21:31:00Z">
        <w:r w:rsidRPr="00425B0A" w:rsidDel="006C2F5B">
          <w:rPr>
            <w:b/>
            <w:sz w:val="32"/>
            <w:u w:val="single"/>
          </w:rPr>
          <w:delText xml:space="preserve"> </w:delText>
        </w:r>
        <w:r w:rsidRPr="002F7498" w:rsidDel="006C2F5B">
          <w:rPr>
            <w:b/>
            <w:sz w:val="32"/>
            <w:u w:val="single"/>
          </w:rPr>
          <w:delText xml:space="preserve">    </w:delText>
        </w:r>
      </w:del>
    </w:p>
    <w:p w:rsidR="0031409C" w:rsidDel="006C2F5B" w:rsidRDefault="0031409C">
      <w:pPr>
        <w:tabs>
          <w:tab w:val="left" w:pos="2340"/>
          <w:tab w:val="left" w:pos="5940"/>
        </w:tabs>
        <w:rPr>
          <w:del w:id="65" w:author="csuheshibo@163.com" w:date="2018-10-19T21:31:00Z"/>
          <w:b/>
          <w:sz w:val="32"/>
        </w:rPr>
        <w:pPrChange w:id="66" w:author="csuheshibo@163.com" w:date="2018-10-19T21:31:00Z">
          <w:pPr>
            <w:tabs>
              <w:tab w:val="left" w:pos="2340"/>
              <w:tab w:val="left" w:pos="5940"/>
            </w:tabs>
            <w:jc w:val="left"/>
          </w:pPr>
        </w:pPrChange>
      </w:pPr>
      <w:del w:id="67" w:author="csuheshibo@163.com" w:date="2018-10-19T21:31:00Z">
        <w:r w:rsidRPr="00425B0A" w:rsidDel="006C2F5B">
          <w:rPr>
            <w:b/>
            <w:sz w:val="32"/>
          </w:rPr>
          <w:tab/>
        </w:r>
        <w:r w:rsidRPr="00425B0A" w:rsidDel="006C2F5B">
          <w:rPr>
            <w:rFonts w:hint="eastAsia"/>
            <w:b/>
            <w:sz w:val="32"/>
          </w:rPr>
          <w:delText>选</w:delText>
        </w:r>
        <w:r w:rsidRPr="00425B0A" w:rsidDel="006C2F5B">
          <w:rPr>
            <w:b/>
            <w:sz w:val="32"/>
          </w:rPr>
          <w:delText xml:space="preserve"> </w:delText>
        </w:r>
        <w:r w:rsidRPr="00425B0A" w:rsidDel="006C2F5B">
          <w:rPr>
            <w:rFonts w:hint="eastAsia"/>
            <w:b/>
            <w:sz w:val="32"/>
          </w:rPr>
          <w:delText>题</w:delText>
        </w:r>
        <w:r w:rsidRPr="008B0D9E" w:rsidDel="006C2F5B">
          <w:rPr>
            <w:b/>
            <w:sz w:val="32"/>
          </w:rPr>
          <w:delText xml:space="preserve"> </w:delText>
        </w:r>
        <w:r w:rsidRPr="00651CCD" w:rsidDel="006C2F5B">
          <w:rPr>
            <w:rFonts w:hint="eastAsia"/>
            <w:b/>
            <w:sz w:val="32"/>
          </w:rPr>
          <w:delText>时</w:delText>
        </w:r>
        <w:r w:rsidRPr="000366E4" w:rsidDel="006C2F5B">
          <w:rPr>
            <w:b/>
            <w:sz w:val="32"/>
          </w:rPr>
          <w:delText xml:space="preserve"> </w:delText>
        </w:r>
        <w:r w:rsidRPr="000366E4" w:rsidDel="006C2F5B">
          <w:rPr>
            <w:rFonts w:hint="eastAsia"/>
            <w:b/>
            <w:sz w:val="32"/>
          </w:rPr>
          <w:delText>间</w:delText>
        </w:r>
        <w:r w:rsidDel="006C2F5B">
          <w:rPr>
            <w:rFonts w:hint="eastAsia"/>
            <w:b/>
            <w:sz w:val="32"/>
            <w:u w:val="single"/>
          </w:rPr>
          <w:delText xml:space="preserve">  </w:delText>
        </w:r>
      </w:del>
      <w:del w:id="68" w:author="csuheshibo@163.com" w:date="2018-10-19T21:22:00Z">
        <w:r w:rsidDel="00056B08">
          <w:rPr>
            <w:rFonts w:hint="eastAsia"/>
            <w:b/>
            <w:sz w:val="32"/>
            <w:u w:val="single"/>
          </w:rPr>
          <w:delText xml:space="preserve">  </w:delText>
        </w:r>
      </w:del>
      <w:del w:id="69" w:author="csuheshibo@163.com" w:date="2018-10-19T17:41:00Z">
        <w:r w:rsidDel="00D0114D">
          <w:rPr>
            <w:rFonts w:hint="eastAsia"/>
            <w:b/>
            <w:sz w:val="32"/>
            <w:u w:val="single"/>
          </w:rPr>
          <w:delText xml:space="preserve">        </w:delText>
        </w:r>
      </w:del>
      <w:del w:id="70" w:author="csuheshibo@163.com" w:date="2018-10-19T21:31:00Z">
        <w:r w:rsidDel="006C2F5B">
          <w:rPr>
            <w:rFonts w:hint="eastAsia"/>
            <w:b/>
            <w:sz w:val="32"/>
            <w:u w:val="single"/>
          </w:rPr>
          <w:delText xml:space="preserve">   </w:delText>
        </w:r>
      </w:del>
    </w:p>
    <w:p w:rsidR="0031409C" w:rsidDel="006C2F5B" w:rsidRDefault="0031409C">
      <w:pPr>
        <w:tabs>
          <w:tab w:val="left" w:pos="2700"/>
        </w:tabs>
        <w:rPr>
          <w:del w:id="71" w:author="csuheshibo@163.com" w:date="2018-10-19T21:31:00Z"/>
          <w:b/>
          <w:sz w:val="32"/>
        </w:rPr>
        <w:pPrChange w:id="72" w:author="csuheshibo@163.com" w:date="2018-10-19T21:31:00Z">
          <w:pPr>
            <w:tabs>
              <w:tab w:val="left" w:pos="2700"/>
            </w:tabs>
            <w:jc w:val="center"/>
          </w:pPr>
        </w:pPrChange>
      </w:pPr>
    </w:p>
    <w:p w:rsidR="0031409C" w:rsidDel="006C2F5B" w:rsidRDefault="0031409C">
      <w:pPr>
        <w:tabs>
          <w:tab w:val="left" w:pos="2700"/>
        </w:tabs>
        <w:rPr>
          <w:del w:id="73" w:author="csuheshibo@163.com" w:date="2018-10-19T21:31:00Z"/>
          <w:b/>
          <w:sz w:val="32"/>
        </w:rPr>
        <w:pPrChange w:id="74" w:author="csuheshibo@163.com" w:date="2018-10-19T21:31:00Z">
          <w:pPr>
            <w:tabs>
              <w:tab w:val="left" w:pos="2700"/>
            </w:tabs>
            <w:jc w:val="center"/>
          </w:pPr>
        </w:pPrChange>
      </w:pPr>
    </w:p>
    <w:p w:rsidR="0031409C" w:rsidDel="006C2F5B" w:rsidRDefault="0031409C">
      <w:pPr>
        <w:tabs>
          <w:tab w:val="left" w:pos="2700"/>
        </w:tabs>
        <w:rPr>
          <w:del w:id="75" w:author="csuheshibo@163.com" w:date="2018-10-19T21:31:00Z"/>
          <w:b/>
          <w:sz w:val="32"/>
        </w:rPr>
        <w:pPrChange w:id="76" w:author="csuheshibo@163.com" w:date="2018-10-19T21:31:00Z">
          <w:pPr>
            <w:tabs>
              <w:tab w:val="left" w:pos="2700"/>
            </w:tabs>
            <w:jc w:val="center"/>
          </w:pPr>
        </w:pPrChange>
      </w:pPr>
      <w:del w:id="77" w:author="csuheshibo@163.com" w:date="2018-10-19T21:31:00Z">
        <w:r w:rsidDel="006C2F5B">
          <w:rPr>
            <w:rFonts w:hint="eastAsia"/>
            <w:b/>
            <w:sz w:val="32"/>
          </w:rPr>
          <w:delText>同济大学研究生院</w:delText>
        </w:r>
      </w:del>
    </w:p>
    <w:p w:rsidR="0031409C" w:rsidDel="006C2F5B" w:rsidRDefault="0031409C">
      <w:pPr>
        <w:tabs>
          <w:tab w:val="left" w:pos="2700"/>
        </w:tabs>
        <w:rPr>
          <w:del w:id="78" w:author="csuheshibo@163.com" w:date="2018-10-19T21:31:00Z"/>
          <w:b/>
          <w:sz w:val="32"/>
        </w:rPr>
        <w:pPrChange w:id="79" w:author="csuheshibo@163.com" w:date="2018-10-19T21:31:00Z">
          <w:pPr>
            <w:tabs>
              <w:tab w:val="left" w:pos="2700"/>
            </w:tabs>
            <w:jc w:val="center"/>
          </w:pPr>
        </w:pPrChange>
      </w:pPr>
      <w:del w:id="80" w:author="csuheshibo@163.com" w:date="2018-10-19T21:31:00Z">
        <w:r w:rsidDel="006C2F5B">
          <w:rPr>
            <w:rFonts w:hint="eastAsia"/>
            <w:b/>
            <w:sz w:val="32"/>
          </w:rPr>
          <w:delText>年</w:delText>
        </w:r>
        <w:r w:rsidDel="006C2F5B">
          <w:rPr>
            <w:rFonts w:hint="eastAsia"/>
            <w:b/>
            <w:sz w:val="32"/>
          </w:rPr>
          <w:delText xml:space="preserve">   </w:delText>
        </w:r>
        <w:r w:rsidDel="006C2F5B">
          <w:rPr>
            <w:rFonts w:hint="eastAsia"/>
            <w:b/>
            <w:sz w:val="32"/>
          </w:rPr>
          <w:delText>月</w:delText>
        </w:r>
        <w:r w:rsidDel="006C2F5B">
          <w:rPr>
            <w:rFonts w:hint="eastAsia"/>
            <w:b/>
            <w:sz w:val="32"/>
          </w:rPr>
          <w:delText xml:space="preserve">   </w:delText>
        </w:r>
        <w:r w:rsidDel="006C2F5B">
          <w:rPr>
            <w:rFonts w:hint="eastAsia"/>
            <w:b/>
            <w:sz w:val="32"/>
          </w:rPr>
          <w:delText>日</w:delText>
        </w:r>
      </w:del>
    </w:p>
    <w:p w:rsidR="00413D6D" w:rsidRDefault="00413D6D">
      <w:pPr>
        <w:pStyle w:val="afa"/>
        <w:jc w:val="both"/>
        <w:rPr>
          <w:ins w:id="81" w:author="csuheshibo@163.com" w:date="2018-10-19T21:48:00Z"/>
          <w:rFonts w:eastAsia="黑体"/>
          <w:sz w:val="44"/>
        </w:rPr>
        <w:pPrChange w:id="82" w:author="csuheshibo@163.com" w:date="2018-10-19T21:48:00Z">
          <w:pPr>
            <w:pStyle w:val="afa"/>
            <w:ind w:firstLine="880"/>
          </w:pPr>
        </w:pPrChange>
      </w:pPr>
    </w:p>
    <w:p w:rsidR="00D6797A" w:rsidRDefault="00D6797A">
      <w:pPr>
        <w:pStyle w:val="afa"/>
        <w:jc w:val="both"/>
        <w:rPr>
          <w:ins w:id="83" w:author="csuheshibo@163.com" w:date="2018-10-19T21:38:00Z"/>
          <w:rFonts w:eastAsia="黑体"/>
          <w:sz w:val="44"/>
        </w:rPr>
        <w:pPrChange w:id="84" w:author="csuheshibo@163.com" w:date="2018-10-19T21:48:00Z">
          <w:pPr>
            <w:pStyle w:val="afa"/>
            <w:ind w:firstLine="880"/>
          </w:pPr>
        </w:pPrChange>
      </w:pPr>
    </w:p>
    <w:p w:rsidR="00413D6D" w:rsidRDefault="00413D6D" w:rsidP="006C2F5B">
      <w:pPr>
        <w:pStyle w:val="afa"/>
        <w:ind w:firstLine="880"/>
        <w:rPr>
          <w:ins w:id="85" w:author="csuheshibo@163.com" w:date="2018-10-19T21:31:00Z"/>
          <w:rFonts w:eastAsia="黑体"/>
          <w:sz w:val="44"/>
        </w:rPr>
      </w:pPr>
    </w:p>
    <w:p w:rsidR="006C2F5B" w:rsidRPr="00413D6D" w:rsidRDefault="00936B37">
      <w:pPr>
        <w:pStyle w:val="afd"/>
        <w:spacing w:before="0" w:after="0"/>
        <w:ind w:firstLine="643"/>
        <w:rPr>
          <w:ins w:id="86" w:author="csuheshibo@163.com" w:date="2018-10-19T21:31:00Z"/>
          <w:b w:val="0"/>
          <w:rPrChange w:id="87" w:author="csuheshibo@163.com" w:date="2018-10-19T21:38:00Z">
            <w:rPr>
              <w:ins w:id="88" w:author="csuheshibo@163.com" w:date="2018-10-19T21:31:00Z"/>
              <w:b/>
            </w:rPr>
          </w:rPrChange>
        </w:rPr>
        <w:pPrChange w:id="89" w:author="csuheshibo@163.com" w:date="2018-10-19T21:38:00Z">
          <w:pPr>
            <w:ind w:firstLine="422"/>
            <w:jc w:val="center"/>
          </w:pPr>
        </w:pPrChange>
      </w:pPr>
      <w:ins w:id="90" w:author="csuheshibo@163.com" w:date="2018-10-20T14:51:00Z">
        <w:r>
          <w:rPr>
            <w:rFonts w:hint="eastAsia"/>
          </w:rPr>
          <w:t>专业</w:t>
        </w:r>
      </w:ins>
      <w:ins w:id="91" w:author="csuheshibo@163.com" w:date="2018-10-19T21:31:00Z">
        <w:r w:rsidR="006C2F5B" w:rsidRPr="00AB6E41">
          <w:rPr>
            <w:rFonts w:hint="eastAsia"/>
          </w:rPr>
          <w:t>型硕士研究生学位论文选题报告及工作计划</w:t>
        </w:r>
      </w:ins>
    </w:p>
    <w:p w:rsidR="006C2F5B" w:rsidRDefault="006C2F5B" w:rsidP="006C2F5B">
      <w:pPr>
        <w:ind w:firstLine="422"/>
        <w:jc w:val="center"/>
        <w:rPr>
          <w:ins w:id="92" w:author="csuheshibo@163.com" w:date="2018-10-19T21:31:00Z"/>
          <w:b/>
        </w:rPr>
      </w:pPr>
    </w:p>
    <w:p w:rsidR="006C2F5B" w:rsidRDefault="006C2F5B" w:rsidP="006C2F5B">
      <w:pPr>
        <w:ind w:firstLine="422"/>
        <w:jc w:val="center"/>
        <w:rPr>
          <w:ins w:id="93" w:author="csuheshibo@163.com" w:date="2018-10-19T21:31:00Z"/>
          <w:b/>
        </w:rPr>
      </w:pPr>
    </w:p>
    <w:p w:rsidR="006C2F5B" w:rsidRDefault="006C2F5B" w:rsidP="006C2F5B">
      <w:pPr>
        <w:ind w:firstLine="422"/>
        <w:jc w:val="center"/>
        <w:rPr>
          <w:ins w:id="94" w:author="csuheshibo@163.com" w:date="2018-10-19T21:31:00Z"/>
          <w:b/>
        </w:rPr>
      </w:pPr>
    </w:p>
    <w:p w:rsidR="006C2F5B" w:rsidRDefault="006C2F5B" w:rsidP="006C2F5B">
      <w:pPr>
        <w:ind w:left="210" w:firstLine="422"/>
        <w:jc w:val="left"/>
        <w:rPr>
          <w:ins w:id="95" w:author="csuheshibo@163.com" w:date="2018-10-19T21:31:00Z"/>
          <w:b/>
        </w:rPr>
      </w:pPr>
    </w:p>
    <w:p w:rsidR="009724F3" w:rsidRPr="009724F3" w:rsidRDefault="006C2F5B">
      <w:pPr>
        <w:tabs>
          <w:tab w:val="left" w:pos="5940"/>
        </w:tabs>
        <w:ind w:firstLineChars="400" w:firstLine="1285"/>
        <w:jc w:val="left"/>
        <w:rPr>
          <w:ins w:id="96" w:author="csuheshibo@163.com" w:date="2018-10-19T21:32:00Z"/>
          <w:b/>
          <w:sz w:val="32"/>
          <w:u w:val="thick"/>
          <w:rPrChange w:id="97" w:author="csuheshibo@163.com" w:date="2018-10-19T21:34:00Z">
            <w:rPr>
              <w:ins w:id="98" w:author="csuheshibo@163.com" w:date="2018-10-19T21:32:00Z"/>
              <w:b/>
              <w:sz w:val="32"/>
              <w:u w:val="single"/>
            </w:rPr>
          </w:rPrChange>
        </w:rPr>
        <w:pPrChange w:id="99" w:author="csuheshibo@163.com" w:date="2018-10-19T21:33:00Z">
          <w:pPr>
            <w:tabs>
              <w:tab w:val="left" w:pos="2340"/>
              <w:tab w:val="left" w:pos="5940"/>
            </w:tabs>
            <w:ind w:left="5140" w:hangingChars="1600" w:hanging="5140"/>
            <w:jc w:val="left"/>
          </w:pPr>
        </w:pPrChange>
      </w:pPr>
      <w:ins w:id="100" w:author="csuheshibo@163.com" w:date="2018-10-19T21:31:00Z">
        <w:r w:rsidRPr="00364DA0">
          <w:rPr>
            <w:rFonts w:hint="eastAsia"/>
            <w:b/>
            <w:sz w:val="32"/>
          </w:rPr>
          <w:t>课</w:t>
        </w:r>
        <w:r w:rsidRPr="00FD429F">
          <w:rPr>
            <w:rFonts w:hint="eastAsia"/>
            <w:b/>
          </w:rPr>
          <w:t xml:space="preserve"> </w:t>
        </w:r>
        <w:r w:rsidRPr="00364DA0">
          <w:rPr>
            <w:rFonts w:hint="eastAsia"/>
            <w:b/>
            <w:sz w:val="32"/>
          </w:rPr>
          <w:t>题</w:t>
        </w:r>
        <w:r w:rsidRPr="00FD429F">
          <w:rPr>
            <w:rFonts w:hint="eastAsia"/>
            <w:b/>
          </w:rPr>
          <w:t xml:space="preserve"> </w:t>
        </w:r>
        <w:r w:rsidRPr="00364DA0">
          <w:rPr>
            <w:rFonts w:hint="eastAsia"/>
            <w:b/>
            <w:sz w:val="32"/>
          </w:rPr>
          <w:t>名</w:t>
        </w:r>
        <w:r w:rsidRPr="00FD429F">
          <w:rPr>
            <w:rFonts w:hint="eastAsia"/>
            <w:b/>
          </w:rPr>
          <w:t xml:space="preserve"> </w:t>
        </w:r>
        <w:r w:rsidRPr="00364DA0">
          <w:rPr>
            <w:rFonts w:hint="eastAsia"/>
            <w:b/>
            <w:sz w:val="32"/>
          </w:rPr>
          <w:t>称</w:t>
        </w:r>
      </w:ins>
      <w:ins w:id="101" w:author="csuheshibo@163.com" w:date="2018-10-19T21:34:00Z">
        <w:r w:rsidR="009724F3" w:rsidRPr="006F1417">
          <w:rPr>
            <w:b/>
            <w:sz w:val="32"/>
            <w:u w:val="thick"/>
          </w:rPr>
          <w:t xml:space="preserve">  </w:t>
        </w:r>
        <w:r w:rsidR="009724F3" w:rsidRPr="006F1417">
          <w:rPr>
            <w:rFonts w:hint="eastAsia"/>
            <w:b/>
            <w:sz w:val="32"/>
            <w:u w:val="thick"/>
          </w:rPr>
          <w:t xml:space="preserve"> </w:t>
        </w:r>
      </w:ins>
      <w:ins w:id="102" w:author="csuheshibo@163.com" w:date="2018-10-19T21:32:00Z">
        <w:r w:rsidRPr="009724F3">
          <w:rPr>
            <w:rFonts w:hint="eastAsia"/>
            <w:b/>
            <w:sz w:val="32"/>
            <w:u w:val="thick"/>
            <w:rPrChange w:id="103" w:author="csuheshibo@163.com" w:date="2018-10-19T21:34:00Z">
              <w:rPr>
                <w:rFonts w:hint="eastAsia"/>
                <w:b/>
                <w:sz w:val="32"/>
                <w:u w:val="single"/>
              </w:rPr>
            </w:rPrChange>
          </w:rPr>
          <w:t>基于多源融合三维重建的</w:t>
        </w:r>
        <w:r w:rsidRPr="009724F3">
          <w:rPr>
            <w:b/>
            <w:sz w:val="32"/>
            <w:u w:val="thick"/>
            <w:rPrChange w:id="104" w:author="csuheshibo@163.com" w:date="2018-10-19T21:34:00Z">
              <w:rPr>
                <w:b/>
                <w:sz w:val="32"/>
                <w:u w:val="single"/>
              </w:rPr>
            </w:rPrChange>
          </w:rPr>
          <w:t xml:space="preserve"> </w:t>
        </w:r>
      </w:ins>
    </w:p>
    <w:p w:rsidR="006C2F5B" w:rsidRPr="008A718F" w:rsidRDefault="00523A44">
      <w:pPr>
        <w:ind w:firstLineChars="900" w:firstLine="2891"/>
        <w:jc w:val="left"/>
        <w:rPr>
          <w:ins w:id="105" w:author="csuheshibo@163.com" w:date="2018-10-19T21:31:00Z"/>
          <w:b/>
          <w:sz w:val="32"/>
          <w:u w:val="thick"/>
          <w:rPrChange w:id="106" w:author="csuheshibo@163.com" w:date="2018-10-23T15:53:00Z">
            <w:rPr>
              <w:ins w:id="107" w:author="csuheshibo@163.com" w:date="2018-10-19T21:31:00Z"/>
              <w:b/>
              <w:sz w:val="32"/>
              <w:u w:val="thick" w:color="FFFFFF"/>
            </w:rPr>
          </w:rPrChange>
        </w:rPr>
        <w:pPrChange w:id="108" w:author="csuheshibo@163.com" w:date="2018-10-23T15:53:00Z">
          <w:pPr>
            <w:tabs>
              <w:tab w:val="left" w:pos="5940"/>
            </w:tabs>
            <w:ind w:firstLineChars="1000" w:firstLine="3213"/>
            <w:jc w:val="left"/>
          </w:pPr>
        </w:pPrChange>
      </w:pPr>
      <w:ins w:id="109" w:author="csuheshibo@163.com" w:date="2018-10-19T21:36:00Z">
        <w:r w:rsidRPr="006F1417">
          <w:rPr>
            <w:b/>
            <w:sz w:val="32"/>
            <w:u w:val="thick"/>
          </w:rPr>
          <w:t xml:space="preserve"> </w:t>
        </w:r>
        <w:r w:rsidRPr="006F1417">
          <w:rPr>
            <w:rFonts w:hint="eastAsia"/>
            <w:b/>
            <w:sz w:val="32"/>
            <w:u w:val="thick"/>
          </w:rPr>
          <w:t xml:space="preserve"> </w:t>
        </w:r>
      </w:ins>
      <w:ins w:id="110" w:author="csuheshibo@163.com" w:date="2018-10-19T21:32:00Z">
        <w:r w:rsidR="008A718F">
          <w:rPr>
            <w:b/>
            <w:sz w:val="32"/>
            <w:u w:val="thick"/>
          </w:rPr>
          <w:t xml:space="preserve"> </w:t>
        </w:r>
        <w:r w:rsidR="006C2F5B" w:rsidRPr="009724F3">
          <w:rPr>
            <w:rFonts w:hint="eastAsia"/>
            <w:b/>
            <w:sz w:val="32"/>
            <w:u w:val="thick"/>
            <w:rPrChange w:id="111" w:author="csuheshibo@163.com" w:date="2018-10-19T21:34:00Z">
              <w:rPr>
                <w:rFonts w:hint="eastAsia"/>
                <w:b/>
                <w:sz w:val="32"/>
                <w:u w:val="single"/>
              </w:rPr>
            </w:rPrChange>
          </w:rPr>
          <w:t>语义结构</w:t>
        </w:r>
      </w:ins>
      <w:ins w:id="112" w:author="csuheshibo@163.com" w:date="2018-10-23T15:53:00Z">
        <w:r w:rsidR="008A718F">
          <w:rPr>
            <w:rFonts w:hint="eastAsia"/>
            <w:b/>
            <w:sz w:val="32"/>
            <w:u w:val="thick"/>
          </w:rPr>
          <w:t>化</w:t>
        </w:r>
        <w:r w:rsidR="008A718F" w:rsidRPr="008A718F">
          <w:rPr>
            <w:rFonts w:hint="eastAsia"/>
            <w:b/>
            <w:bCs/>
            <w:sz w:val="32"/>
            <w:u w:val="thick"/>
          </w:rPr>
          <w:t>地图构建研究</w:t>
        </w:r>
        <w:r w:rsidR="008A718F">
          <w:rPr>
            <w:rFonts w:hint="eastAsia"/>
            <w:b/>
            <w:bCs/>
            <w:sz w:val="32"/>
            <w:u w:val="thick"/>
          </w:rPr>
          <w:t xml:space="preserve"> </w:t>
        </w:r>
      </w:ins>
    </w:p>
    <w:p w:rsidR="006C2F5B" w:rsidRPr="00364DA0" w:rsidRDefault="006C2F5B" w:rsidP="006C2F5B">
      <w:pPr>
        <w:tabs>
          <w:tab w:val="left" w:pos="2340"/>
          <w:tab w:val="left" w:pos="5940"/>
        </w:tabs>
        <w:ind w:firstLineChars="400" w:firstLine="1285"/>
        <w:jc w:val="left"/>
        <w:rPr>
          <w:ins w:id="113" w:author="csuheshibo@163.com" w:date="2018-10-19T21:31:00Z"/>
          <w:b/>
          <w:sz w:val="32"/>
          <w:u w:val="single"/>
        </w:rPr>
      </w:pPr>
      <w:ins w:id="114" w:author="csuheshibo@163.com" w:date="2018-10-19T21:31:00Z">
        <w:r w:rsidRPr="00364DA0">
          <w:rPr>
            <w:rFonts w:hint="eastAsia"/>
            <w:b/>
            <w:sz w:val="32"/>
          </w:rPr>
          <w:t>学</w:t>
        </w:r>
        <w:r>
          <w:rPr>
            <w:rFonts w:hint="eastAsia"/>
            <w:b/>
            <w:sz w:val="32"/>
          </w:rPr>
          <w:t xml:space="preserve">     </w:t>
        </w:r>
        <w:r>
          <w:rPr>
            <w:b/>
            <w:sz w:val="32"/>
          </w:rPr>
          <w:t xml:space="preserve"> </w:t>
        </w:r>
        <w:r w:rsidRPr="00364DA0">
          <w:rPr>
            <w:rFonts w:hint="eastAsia"/>
            <w:b/>
            <w:sz w:val="32"/>
          </w:rPr>
          <w:t>号</w:t>
        </w:r>
        <w:r w:rsidRPr="00364DA0">
          <w:rPr>
            <w:rFonts w:hint="eastAsia"/>
            <w:b/>
            <w:sz w:val="32"/>
            <w:u w:val="single"/>
          </w:rPr>
          <w:t xml:space="preserve">          </w:t>
        </w:r>
        <w:r>
          <w:rPr>
            <w:rFonts w:hint="eastAsia"/>
            <w:b/>
            <w:sz w:val="32"/>
            <w:u w:val="single"/>
          </w:rPr>
          <w:t>173</w:t>
        </w:r>
        <w:r>
          <w:rPr>
            <w:b/>
            <w:sz w:val="32"/>
            <w:u w:val="single"/>
          </w:rPr>
          <w:t xml:space="preserve">2940   </w:t>
        </w:r>
        <w:r w:rsidRPr="00364DA0">
          <w:rPr>
            <w:rFonts w:hint="eastAsia"/>
            <w:b/>
            <w:sz w:val="32"/>
            <w:u w:val="single"/>
          </w:rPr>
          <w:t xml:space="preserve">     </w:t>
        </w:r>
        <w:r>
          <w:rPr>
            <w:b/>
            <w:sz w:val="32"/>
            <w:u w:val="single"/>
          </w:rPr>
          <w:t xml:space="preserve"> </w:t>
        </w:r>
        <w:r w:rsidRPr="00364DA0">
          <w:rPr>
            <w:rFonts w:hint="eastAsia"/>
            <w:b/>
            <w:sz w:val="32"/>
            <w:u w:val="single"/>
          </w:rPr>
          <w:t xml:space="preserve"> </w:t>
        </w:r>
      </w:ins>
    </w:p>
    <w:p w:rsidR="006C2F5B" w:rsidRPr="00364DA0" w:rsidRDefault="006C2F5B" w:rsidP="006C2F5B">
      <w:pPr>
        <w:tabs>
          <w:tab w:val="left" w:pos="2340"/>
          <w:tab w:val="left" w:pos="5940"/>
        </w:tabs>
        <w:ind w:firstLineChars="400" w:firstLine="1285"/>
        <w:jc w:val="left"/>
        <w:rPr>
          <w:ins w:id="115" w:author="csuheshibo@163.com" w:date="2018-10-19T21:31:00Z"/>
          <w:b/>
          <w:sz w:val="32"/>
        </w:rPr>
      </w:pPr>
      <w:proofErr w:type="gramStart"/>
      <w:ins w:id="116" w:author="csuheshibo@163.com" w:date="2018-10-19T21:31:00Z">
        <w:r w:rsidRPr="00364DA0">
          <w:rPr>
            <w:rFonts w:hint="eastAsia"/>
            <w:b/>
            <w:sz w:val="32"/>
          </w:rPr>
          <w:t>研</w:t>
        </w:r>
        <w:proofErr w:type="gramEnd"/>
        <w:r w:rsidRPr="00364DA0">
          <w:rPr>
            <w:rFonts w:hint="eastAsia"/>
            <w:b/>
            <w:sz w:val="32"/>
          </w:rPr>
          <w:t xml:space="preserve">  </w:t>
        </w:r>
        <w:r w:rsidRPr="00364DA0">
          <w:rPr>
            <w:rFonts w:hint="eastAsia"/>
            <w:b/>
            <w:sz w:val="32"/>
          </w:rPr>
          <w:t>究</w:t>
        </w:r>
        <w:r w:rsidRPr="00364DA0">
          <w:rPr>
            <w:rFonts w:hint="eastAsia"/>
            <w:b/>
            <w:sz w:val="32"/>
          </w:rPr>
          <w:t xml:space="preserve">  </w:t>
        </w:r>
        <w:r w:rsidRPr="00364DA0">
          <w:rPr>
            <w:rFonts w:hint="eastAsia"/>
            <w:b/>
            <w:sz w:val="32"/>
          </w:rPr>
          <w:t>生</w:t>
        </w:r>
        <w:r w:rsidRPr="00364DA0">
          <w:rPr>
            <w:rFonts w:hint="eastAsia"/>
            <w:b/>
            <w:sz w:val="32"/>
            <w:u w:val="single"/>
          </w:rPr>
          <w:t xml:space="preserve">         </w:t>
        </w:r>
        <w:r w:rsidRPr="00364DA0">
          <w:rPr>
            <w:b/>
            <w:sz w:val="32"/>
            <w:u w:val="single"/>
          </w:rPr>
          <w:t xml:space="preserve"> </w:t>
        </w:r>
        <w:r>
          <w:rPr>
            <w:rFonts w:hint="eastAsia"/>
            <w:b/>
            <w:sz w:val="32"/>
            <w:u w:val="single"/>
          </w:rPr>
          <w:t>何士波</w:t>
        </w:r>
        <w:r w:rsidRPr="00364DA0">
          <w:rPr>
            <w:rFonts w:hint="eastAsia"/>
            <w:b/>
            <w:sz w:val="32"/>
            <w:u w:val="single"/>
          </w:rPr>
          <w:t xml:space="preserve">   </w:t>
        </w:r>
        <w:r>
          <w:rPr>
            <w:b/>
            <w:sz w:val="32"/>
            <w:u w:val="single"/>
          </w:rPr>
          <w:t xml:space="preserve"> </w:t>
        </w:r>
        <w:r w:rsidRPr="00364DA0">
          <w:rPr>
            <w:rFonts w:hint="eastAsia"/>
            <w:b/>
            <w:sz w:val="32"/>
            <w:u w:val="single"/>
          </w:rPr>
          <w:t xml:space="preserve">     </w:t>
        </w:r>
        <w:r w:rsidRPr="00364DA0">
          <w:rPr>
            <w:b/>
            <w:sz w:val="32"/>
            <w:u w:val="single"/>
          </w:rPr>
          <w:t xml:space="preserve">  </w:t>
        </w:r>
      </w:ins>
    </w:p>
    <w:p w:rsidR="006C2F5B" w:rsidRPr="00364DA0" w:rsidRDefault="006C2F5B" w:rsidP="006C2F5B">
      <w:pPr>
        <w:tabs>
          <w:tab w:val="left" w:pos="2340"/>
          <w:tab w:val="left" w:pos="5940"/>
        </w:tabs>
        <w:ind w:firstLineChars="400" w:firstLine="1285"/>
        <w:jc w:val="left"/>
        <w:rPr>
          <w:ins w:id="117" w:author="csuheshibo@163.com" w:date="2018-10-19T21:31:00Z"/>
          <w:b/>
          <w:sz w:val="32"/>
        </w:rPr>
      </w:pPr>
      <w:ins w:id="118" w:author="csuheshibo@163.com" w:date="2018-10-19T21:31:00Z">
        <w:r w:rsidRPr="00364DA0">
          <w:rPr>
            <w:rFonts w:hint="eastAsia"/>
            <w:b/>
            <w:sz w:val="32"/>
          </w:rPr>
          <w:t>专</w:t>
        </w:r>
        <w:r w:rsidRPr="00364DA0">
          <w:rPr>
            <w:rFonts w:hint="eastAsia"/>
            <w:b/>
            <w:sz w:val="32"/>
          </w:rPr>
          <w:t xml:space="preserve">      </w:t>
        </w:r>
        <w:r w:rsidRPr="00364DA0">
          <w:rPr>
            <w:rFonts w:hint="eastAsia"/>
            <w:b/>
            <w:sz w:val="32"/>
          </w:rPr>
          <w:t>业</w:t>
        </w:r>
        <w:r w:rsidRPr="00D93BEC">
          <w:rPr>
            <w:rFonts w:hint="eastAsia"/>
            <w:b/>
            <w:sz w:val="32"/>
            <w:u w:val="thick"/>
          </w:rPr>
          <w:t xml:space="preserve">  </w:t>
        </w:r>
        <w:r w:rsidRPr="00D93BEC">
          <w:rPr>
            <w:b/>
            <w:sz w:val="32"/>
            <w:u w:val="thick"/>
          </w:rPr>
          <w:t xml:space="preserve"> </w:t>
        </w:r>
        <w:r w:rsidRPr="00D93BEC">
          <w:rPr>
            <w:rFonts w:hint="eastAsia"/>
            <w:b/>
            <w:sz w:val="32"/>
            <w:u w:val="thick"/>
          </w:rPr>
          <w:t xml:space="preserve"> </w:t>
        </w:r>
        <w:r>
          <w:rPr>
            <w:b/>
            <w:sz w:val="32"/>
            <w:u w:val="thick"/>
          </w:rPr>
          <w:t xml:space="preserve">  </w:t>
        </w:r>
      </w:ins>
      <w:ins w:id="119" w:author="csuheshibo@163.com" w:date="2018-10-20T14:50:00Z">
        <w:r w:rsidR="00936B37">
          <w:rPr>
            <w:b/>
            <w:sz w:val="32"/>
            <w:u w:val="thick"/>
          </w:rPr>
          <w:t xml:space="preserve">  </w:t>
        </w:r>
      </w:ins>
      <w:ins w:id="120" w:author="csuheshibo@163.com" w:date="2018-10-19T21:31:00Z">
        <w:r>
          <w:rPr>
            <w:b/>
            <w:sz w:val="32"/>
            <w:u w:val="thick"/>
          </w:rPr>
          <w:t xml:space="preserve"> </w:t>
        </w:r>
        <w:r w:rsidR="00936B37">
          <w:rPr>
            <w:rFonts w:hint="eastAsia"/>
            <w:b/>
            <w:sz w:val="32"/>
            <w:u w:val="thick"/>
          </w:rPr>
          <w:t>控制</w:t>
        </w:r>
        <w:r>
          <w:rPr>
            <w:rFonts w:hint="eastAsia"/>
            <w:b/>
            <w:sz w:val="32"/>
            <w:u w:val="thick"/>
          </w:rPr>
          <w:t>工程</w:t>
        </w:r>
        <w:r w:rsidRPr="00D93BEC">
          <w:rPr>
            <w:rFonts w:hint="eastAsia"/>
            <w:b/>
            <w:sz w:val="32"/>
            <w:u w:val="thick"/>
          </w:rPr>
          <w:t xml:space="preserve"> </w:t>
        </w:r>
      </w:ins>
      <w:ins w:id="121" w:author="csuheshibo@163.com" w:date="2018-10-20T14:50:00Z">
        <w:r w:rsidR="00936B37">
          <w:rPr>
            <w:b/>
            <w:sz w:val="32"/>
            <w:u w:val="thick"/>
          </w:rPr>
          <w:t xml:space="preserve">     </w:t>
        </w:r>
      </w:ins>
      <w:ins w:id="122" w:author="csuheshibo@163.com" w:date="2018-10-19T21:31:00Z">
        <w:r>
          <w:rPr>
            <w:b/>
            <w:sz w:val="32"/>
            <w:u w:val="thick"/>
          </w:rPr>
          <w:t xml:space="preserve"> </w:t>
        </w:r>
        <w:r w:rsidRPr="00D93BEC">
          <w:rPr>
            <w:rFonts w:hint="eastAsia"/>
            <w:b/>
            <w:sz w:val="32"/>
            <w:u w:val="thick"/>
          </w:rPr>
          <w:t xml:space="preserve">   </w:t>
        </w:r>
      </w:ins>
    </w:p>
    <w:p w:rsidR="006C2F5B" w:rsidRPr="00364DA0" w:rsidRDefault="006C2F5B" w:rsidP="006C2F5B">
      <w:pPr>
        <w:tabs>
          <w:tab w:val="left" w:pos="2340"/>
          <w:tab w:val="left" w:pos="5940"/>
        </w:tabs>
        <w:ind w:firstLineChars="400" w:firstLine="1285"/>
        <w:jc w:val="left"/>
        <w:rPr>
          <w:ins w:id="123" w:author="csuheshibo@163.com" w:date="2018-10-19T21:31:00Z"/>
          <w:b/>
          <w:sz w:val="32"/>
        </w:rPr>
      </w:pPr>
      <w:ins w:id="124" w:author="csuheshibo@163.com" w:date="2018-10-19T21:31:00Z">
        <w:r w:rsidRPr="00364DA0">
          <w:rPr>
            <w:rFonts w:hint="eastAsia"/>
            <w:b/>
            <w:sz w:val="32"/>
          </w:rPr>
          <w:t>所在院、系</w:t>
        </w:r>
        <w:r w:rsidRPr="00364DA0">
          <w:rPr>
            <w:rFonts w:hint="eastAsia"/>
            <w:b/>
            <w:sz w:val="32"/>
            <w:u w:val="thick"/>
          </w:rPr>
          <w:t xml:space="preserve"> </w:t>
        </w:r>
        <w:r w:rsidRPr="00364DA0">
          <w:rPr>
            <w:rFonts w:hint="eastAsia"/>
            <w:b/>
            <w:sz w:val="32"/>
            <w:u w:val="thick"/>
          </w:rPr>
          <w:t>电子与信息工程学院控制系</w:t>
        </w:r>
        <w:r w:rsidRPr="00364DA0">
          <w:rPr>
            <w:rFonts w:hint="eastAsia"/>
            <w:b/>
            <w:sz w:val="32"/>
            <w:u w:val="thick"/>
          </w:rPr>
          <w:t xml:space="preserve"> </w:t>
        </w:r>
        <w:r w:rsidRPr="00364DA0">
          <w:rPr>
            <w:b/>
            <w:sz w:val="32"/>
            <w:u w:val="thick"/>
          </w:rPr>
          <w:t xml:space="preserve"> </w:t>
        </w:r>
      </w:ins>
    </w:p>
    <w:p w:rsidR="006C2F5B" w:rsidRPr="00364DA0" w:rsidRDefault="006C2F5B" w:rsidP="006C2F5B">
      <w:pPr>
        <w:tabs>
          <w:tab w:val="left" w:pos="2340"/>
          <w:tab w:val="left" w:pos="5940"/>
        </w:tabs>
        <w:ind w:firstLineChars="400" w:firstLine="1285"/>
        <w:jc w:val="left"/>
        <w:rPr>
          <w:ins w:id="125" w:author="csuheshibo@163.com" w:date="2018-10-19T21:31:00Z"/>
          <w:b/>
          <w:sz w:val="32"/>
        </w:rPr>
      </w:pPr>
      <w:ins w:id="126" w:author="csuheshibo@163.com" w:date="2018-10-19T21:31:00Z">
        <w:r w:rsidRPr="00364DA0">
          <w:rPr>
            <w:rFonts w:hint="eastAsia"/>
            <w:b/>
            <w:sz w:val="32"/>
          </w:rPr>
          <w:t>导</w:t>
        </w:r>
        <w:r w:rsidRPr="00364DA0">
          <w:rPr>
            <w:rFonts w:hint="eastAsia"/>
            <w:b/>
            <w:sz w:val="32"/>
          </w:rPr>
          <w:t xml:space="preserve">      </w:t>
        </w:r>
        <w:r w:rsidRPr="00364DA0">
          <w:rPr>
            <w:rFonts w:hint="eastAsia"/>
            <w:b/>
            <w:sz w:val="32"/>
          </w:rPr>
          <w:t>师</w:t>
        </w:r>
        <w:r>
          <w:rPr>
            <w:rFonts w:hint="eastAsia"/>
            <w:b/>
            <w:sz w:val="32"/>
            <w:u w:val="single"/>
          </w:rPr>
          <w:t xml:space="preserve">       </w:t>
        </w:r>
        <w:r w:rsidRPr="00364DA0">
          <w:rPr>
            <w:rFonts w:hint="eastAsia"/>
            <w:b/>
            <w:sz w:val="32"/>
            <w:u w:val="single"/>
          </w:rPr>
          <w:t xml:space="preserve"> </w:t>
        </w:r>
        <w:r w:rsidRPr="00364DA0">
          <w:rPr>
            <w:b/>
            <w:sz w:val="32"/>
            <w:u w:val="single"/>
          </w:rPr>
          <w:t xml:space="preserve">  </w:t>
        </w:r>
        <w:proofErr w:type="gramStart"/>
        <w:r w:rsidRPr="00364DA0">
          <w:rPr>
            <w:rFonts w:hint="eastAsia"/>
            <w:b/>
            <w:sz w:val="32"/>
            <w:u w:val="single"/>
          </w:rPr>
          <w:t>岳继光</w:t>
        </w:r>
        <w:proofErr w:type="gramEnd"/>
        <w:r w:rsidRPr="00364DA0">
          <w:rPr>
            <w:rFonts w:hint="eastAsia"/>
            <w:b/>
            <w:sz w:val="32"/>
            <w:u w:val="single"/>
          </w:rPr>
          <w:t xml:space="preserve">      </w:t>
        </w:r>
        <w:r>
          <w:rPr>
            <w:b/>
            <w:sz w:val="32"/>
            <w:u w:val="single"/>
          </w:rPr>
          <w:t xml:space="preserve"> </w:t>
        </w:r>
        <w:r w:rsidRPr="00364DA0">
          <w:rPr>
            <w:rFonts w:hint="eastAsia"/>
            <w:b/>
            <w:sz w:val="32"/>
            <w:u w:val="single"/>
          </w:rPr>
          <w:t xml:space="preserve">    </w:t>
        </w:r>
      </w:ins>
    </w:p>
    <w:p w:rsidR="006C2F5B" w:rsidRDefault="006C2F5B" w:rsidP="006C2F5B">
      <w:pPr>
        <w:tabs>
          <w:tab w:val="left" w:pos="2340"/>
          <w:tab w:val="left" w:pos="5940"/>
        </w:tabs>
        <w:ind w:firstLineChars="400" w:firstLine="1285"/>
        <w:jc w:val="left"/>
        <w:rPr>
          <w:ins w:id="127" w:author="csuheshibo@163.com" w:date="2018-10-19T21:31:00Z"/>
          <w:b/>
          <w:sz w:val="32"/>
        </w:rPr>
      </w:pPr>
      <w:ins w:id="128" w:author="csuheshibo@163.com" w:date="2018-10-19T21:31:00Z">
        <w:r w:rsidRPr="00364DA0">
          <w:rPr>
            <w:rFonts w:hint="eastAsia"/>
            <w:b/>
            <w:sz w:val="32"/>
          </w:rPr>
          <w:t>副</w:t>
        </w:r>
        <w:r w:rsidRPr="00364DA0">
          <w:rPr>
            <w:rFonts w:hint="eastAsia"/>
            <w:b/>
            <w:sz w:val="32"/>
          </w:rPr>
          <w:t xml:space="preserve">  </w:t>
        </w:r>
        <w:r w:rsidRPr="00364DA0">
          <w:rPr>
            <w:rFonts w:hint="eastAsia"/>
            <w:b/>
            <w:sz w:val="32"/>
          </w:rPr>
          <w:t>导</w:t>
        </w:r>
        <w:r w:rsidRPr="00364DA0">
          <w:rPr>
            <w:rFonts w:hint="eastAsia"/>
            <w:b/>
            <w:sz w:val="32"/>
          </w:rPr>
          <w:t xml:space="preserve">  </w:t>
        </w:r>
        <w:r w:rsidRPr="00364DA0">
          <w:rPr>
            <w:rFonts w:hint="eastAsia"/>
            <w:b/>
            <w:sz w:val="32"/>
          </w:rPr>
          <w:t>师</w:t>
        </w:r>
        <w:r>
          <w:rPr>
            <w:rFonts w:hint="eastAsia"/>
            <w:b/>
            <w:sz w:val="32"/>
            <w:u w:val="single"/>
          </w:rPr>
          <w:t xml:space="preserve">      </w:t>
        </w:r>
        <w:r w:rsidRPr="00364DA0">
          <w:rPr>
            <w:rFonts w:hint="eastAsia"/>
            <w:b/>
            <w:sz w:val="32"/>
            <w:u w:val="single"/>
          </w:rPr>
          <w:t xml:space="preserve">   </w:t>
        </w:r>
        <w:r w:rsidRPr="00364DA0">
          <w:rPr>
            <w:b/>
            <w:sz w:val="32"/>
            <w:u w:val="single"/>
          </w:rPr>
          <w:t xml:space="preserve"> </w:t>
        </w:r>
        <w:r w:rsidRPr="00364DA0">
          <w:rPr>
            <w:rFonts w:hint="eastAsia"/>
            <w:b/>
            <w:sz w:val="32"/>
            <w:u w:val="single"/>
          </w:rPr>
          <w:t>董延超</w:t>
        </w:r>
        <w:r w:rsidRPr="00364DA0">
          <w:rPr>
            <w:rFonts w:hint="eastAsia"/>
            <w:b/>
            <w:sz w:val="32"/>
            <w:u w:val="single"/>
          </w:rPr>
          <w:t xml:space="preserve">       </w:t>
        </w:r>
        <w:r>
          <w:rPr>
            <w:b/>
            <w:sz w:val="32"/>
            <w:u w:val="single"/>
          </w:rPr>
          <w:t xml:space="preserve"> </w:t>
        </w:r>
        <w:r w:rsidRPr="00364DA0">
          <w:rPr>
            <w:rFonts w:hint="eastAsia"/>
            <w:b/>
            <w:sz w:val="32"/>
            <w:u w:val="single"/>
          </w:rPr>
          <w:t xml:space="preserve"> </w:t>
        </w:r>
        <w:r>
          <w:rPr>
            <w:b/>
            <w:sz w:val="32"/>
            <w:u w:val="single"/>
          </w:rPr>
          <w:t xml:space="preserve"> </w:t>
        </w:r>
        <w:r w:rsidRPr="00364DA0">
          <w:rPr>
            <w:rFonts w:hint="eastAsia"/>
            <w:b/>
            <w:sz w:val="32"/>
            <w:u w:val="single"/>
          </w:rPr>
          <w:t xml:space="preserve"> </w:t>
        </w:r>
      </w:ins>
    </w:p>
    <w:p w:rsidR="006C2F5B" w:rsidRPr="00FB0234" w:rsidRDefault="006C2F5B" w:rsidP="006C2F5B">
      <w:pPr>
        <w:tabs>
          <w:tab w:val="left" w:pos="2340"/>
          <w:tab w:val="left" w:pos="5940"/>
        </w:tabs>
        <w:ind w:firstLineChars="400" w:firstLine="1285"/>
        <w:jc w:val="left"/>
        <w:rPr>
          <w:ins w:id="129" w:author="csuheshibo@163.com" w:date="2018-10-19T21:31:00Z"/>
          <w:b/>
          <w:sz w:val="32"/>
        </w:rPr>
      </w:pPr>
      <w:ins w:id="130" w:author="csuheshibo@163.com" w:date="2018-10-19T21:31:00Z">
        <w:r w:rsidRPr="00364DA0">
          <w:rPr>
            <w:rFonts w:hint="eastAsia"/>
            <w:b/>
            <w:sz w:val="32"/>
          </w:rPr>
          <w:t>选</w:t>
        </w:r>
        <w:r w:rsidRPr="00364DA0">
          <w:rPr>
            <w:rFonts w:hint="eastAsia"/>
            <w:b/>
            <w:sz w:val="32"/>
          </w:rPr>
          <w:t xml:space="preserve"> </w:t>
        </w:r>
        <w:r w:rsidRPr="00364DA0">
          <w:rPr>
            <w:rFonts w:hint="eastAsia"/>
            <w:b/>
            <w:sz w:val="32"/>
          </w:rPr>
          <w:t>题</w:t>
        </w:r>
        <w:r w:rsidRPr="00364DA0">
          <w:rPr>
            <w:rFonts w:hint="eastAsia"/>
            <w:b/>
            <w:sz w:val="32"/>
          </w:rPr>
          <w:t xml:space="preserve"> </w:t>
        </w:r>
        <w:r w:rsidRPr="00364DA0">
          <w:rPr>
            <w:rFonts w:hint="eastAsia"/>
            <w:b/>
            <w:sz w:val="32"/>
          </w:rPr>
          <w:t>时间</w:t>
        </w:r>
        <w:r w:rsidRPr="00364DA0">
          <w:rPr>
            <w:rFonts w:hint="eastAsia"/>
            <w:b/>
            <w:sz w:val="32"/>
            <w:u w:val="single"/>
          </w:rPr>
          <w:t xml:space="preserve">      201</w:t>
        </w:r>
        <w:r>
          <w:rPr>
            <w:rFonts w:hint="eastAsia"/>
            <w:b/>
            <w:sz w:val="32"/>
            <w:u w:val="single"/>
          </w:rPr>
          <w:t>8</w:t>
        </w:r>
        <w:r w:rsidRPr="00364DA0">
          <w:rPr>
            <w:rFonts w:hint="eastAsia"/>
            <w:b/>
            <w:sz w:val="32"/>
            <w:u w:val="single"/>
          </w:rPr>
          <w:t>年</w:t>
        </w:r>
        <w:r>
          <w:rPr>
            <w:rFonts w:hint="eastAsia"/>
            <w:b/>
            <w:sz w:val="32"/>
            <w:u w:val="single"/>
          </w:rPr>
          <w:t>10</w:t>
        </w:r>
        <w:r w:rsidRPr="00364DA0">
          <w:rPr>
            <w:rFonts w:hint="eastAsia"/>
            <w:b/>
            <w:sz w:val="32"/>
            <w:u w:val="single"/>
          </w:rPr>
          <w:t>月</w:t>
        </w:r>
        <w:r>
          <w:rPr>
            <w:rFonts w:hint="eastAsia"/>
            <w:b/>
            <w:sz w:val="32"/>
            <w:u w:val="single"/>
          </w:rPr>
          <w:t>16</w:t>
        </w:r>
        <w:r w:rsidRPr="00364DA0">
          <w:rPr>
            <w:rFonts w:hint="eastAsia"/>
            <w:b/>
            <w:sz w:val="32"/>
            <w:u w:val="single"/>
          </w:rPr>
          <w:t>日</w:t>
        </w:r>
        <w:r w:rsidRPr="00364DA0">
          <w:rPr>
            <w:rFonts w:hint="eastAsia"/>
            <w:b/>
            <w:sz w:val="32"/>
            <w:u w:val="single"/>
          </w:rPr>
          <w:t xml:space="preserve">     </w:t>
        </w:r>
      </w:ins>
    </w:p>
    <w:p w:rsidR="006C2F5B" w:rsidRDefault="006C2F5B" w:rsidP="006C2F5B">
      <w:pPr>
        <w:tabs>
          <w:tab w:val="left" w:pos="2700"/>
        </w:tabs>
        <w:ind w:firstLine="643"/>
        <w:jc w:val="center"/>
        <w:rPr>
          <w:ins w:id="131" w:author="csuheshibo@163.com" w:date="2018-10-19T21:31:00Z"/>
          <w:b/>
          <w:sz w:val="32"/>
        </w:rPr>
      </w:pPr>
    </w:p>
    <w:p w:rsidR="006C2F5B" w:rsidRDefault="006C2F5B">
      <w:pPr>
        <w:tabs>
          <w:tab w:val="left" w:pos="2700"/>
        </w:tabs>
        <w:jc w:val="center"/>
        <w:rPr>
          <w:ins w:id="132" w:author="csuheshibo@163.com" w:date="2018-10-19T21:31:00Z"/>
          <w:b/>
          <w:sz w:val="32"/>
        </w:rPr>
        <w:pPrChange w:id="133" w:author="csuheshibo@163.com" w:date="2018-10-19T21:35:00Z">
          <w:pPr>
            <w:tabs>
              <w:tab w:val="left" w:pos="2700"/>
            </w:tabs>
            <w:ind w:firstLine="643"/>
            <w:jc w:val="center"/>
          </w:pPr>
        </w:pPrChange>
      </w:pPr>
      <w:ins w:id="134" w:author="csuheshibo@163.com" w:date="2018-10-19T21:31:00Z">
        <w:r>
          <w:rPr>
            <w:rFonts w:hint="eastAsia"/>
            <w:b/>
            <w:sz w:val="32"/>
          </w:rPr>
          <w:t>同济大学研究生院</w:t>
        </w:r>
      </w:ins>
    </w:p>
    <w:p w:rsidR="0093778F" w:rsidRPr="009724F3" w:rsidRDefault="008F33F4" w:rsidP="00C23185">
      <w:pPr>
        <w:tabs>
          <w:tab w:val="left" w:pos="3021"/>
        </w:tabs>
        <w:rPr>
          <w:b/>
          <w:sz w:val="32"/>
          <w:rPrChange w:id="135" w:author="csuheshibo@163.com" w:date="2018-10-19T21:35:00Z">
            <w:rPr>
              <w:rFonts w:eastAsia="黑体"/>
            </w:rPr>
          </w:rPrChange>
        </w:rPr>
        <w:pPrChange w:id="136" w:author="csuheshibo@163.com" w:date="2018-10-27T13:28:00Z">
          <w:pPr>
            <w:widowControl/>
            <w:spacing w:line="240" w:lineRule="auto"/>
            <w:jc w:val="left"/>
          </w:pPr>
        </w:pPrChange>
      </w:pPr>
      <w:ins w:id="137" w:author="csuheshibo@163.com" w:date="2018-10-23T16:54:00Z">
        <w:r>
          <w:rPr>
            <w:b/>
            <w:sz w:val="32"/>
          </w:rPr>
          <w:tab/>
        </w:r>
      </w:ins>
      <w:ins w:id="138" w:author="csuheshibo@163.com" w:date="2018-10-27T13:28:00Z">
        <w:r w:rsidR="00C23185">
          <w:rPr>
            <w:b/>
            <w:sz w:val="32"/>
          </w:rPr>
          <w:t>2018</w:t>
        </w:r>
      </w:ins>
      <w:ins w:id="139" w:author="csuheshibo@163.com" w:date="2018-10-19T21:31:00Z">
        <w:r w:rsidR="006C2F5B">
          <w:rPr>
            <w:rFonts w:hint="eastAsia"/>
            <w:b/>
            <w:sz w:val="32"/>
          </w:rPr>
          <w:t>年</w:t>
        </w:r>
      </w:ins>
      <w:ins w:id="140" w:author="csuheshibo@163.com" w:date="2018-10-27T13:28:00Z">
        <w:r w:rsidR="00C23185">
          <w:rPr>
            <w:b/>
            <w:sz w:val="32"/>
          </w:rPr>
          <w:t>10</w:t>
        </w:r>
      </w:ins>
      <w:ins w:id="141" w:author="csuheshibo@163.com" w:date="2018-10-19T21:31:00Z">
        <w:r w:rsidR="006C2F5B">
          <w:rPr>
            <w:rFonts w:hint="eastAsia"/>
            <w:b/>
            <w:sz w:val="32"/>
          </w:rPr>
          <w:t>月</w:t>
        </w:r>
      </w:ins>
      <w:ins w:id="142" w:author="csuheshibo@163.com" w:date="2018-10-27T13:28:00Z">
        <w:r w:rsidR="00C23185">
          <w:rPr>
            <w:b/>
            <w:sz w:val="32"/>
          </w:rPr>
          <w:t>24</w:t>
        </w:r>
      </w:ins>
      <w:ins w:id="143" w:author="csuheshibo@163.com" w:date="2018-10-19T21:31:00Z">
        <w:r w:rsidR="006C2F5B">
          <w:rPr>
            <w:rFonts w:hint="eastAsia"/>
            <w:b/>
            <w:sz w:val="32"/>
          </w:rPr>
          <w:t>日</w:t>
        </w:r>
      </w:ins>
      <w:del w:id="144" w:author="csuheshibo@163.com" w:date="2018-10-19T21:34:00Z">
        <w:r w:rsidR="0093778F" w:rsidDel="009724F3">
          <w:rPr>
            <w:rFonts w:eastAsia="黑体"/>
          </w:rPr>
          <w:br w:type="page"/>
        </w:r>
      </w:del>
    </w:p>
    <w:p w:rsidR="0031409C" w:rsidRPr="008F33F4" w:rsidDel="008F33F4" w:rsidRDefault="0031409C">
      <w:pPr>
        <w:rPr>
          <w:del w:id="145" w:author="csuheshibo@163.com" w:date="2018-10-23T16:54:00Z"/>
          <w:rFonts w:eastAsia="黑体"/>
          <w:rPrChange w:id="146" w:author="csuheshibo@163.com" w:date="2018-10-23T16:54:00Z">
            <w:rPr>
              <w:del w:id="147" w:author="csuheshibo@163.com" w:date="2018-10-23T16:54:00Z"/>
            </w:rPr>
          </w:rPrChange>
        </w:rPr>
        <w:pPrChange w:id="148" w:author="csuheshibo@163.com" w:date="2018-10-23T16:54:00Z">
          <w:pPr>
            <w:pStyle w:val="a9"/>
            <w:ind w:left="360" w:firstLineChars="0" w:firstLine="0"/>
          </w:pPr>
        </w:pPrChange>
      </w:pPr>
    </w:p>
    <w:p w:rsidR="00B4259A" w:rsidRDefault="00364DA0" w:rsidP="00364DA0">
      <w:pPr>
        <w:pStyle w:val="a9"/>
        <w:numPr>
          <w:ilvl w:val="0"/>
          <w:numId w:val="1"/>
        </w:numPr>
        <w:ind w:firstLineChars="0"/>
        <w:rPr>
          <w:rFonts w:eastAsia="黑体"/>
        </w:rPr>
      </w:pPr>
      <w:r w:rsidRPr="00364DA0">
        <w:rPr>
          <w:rFonts w:eastAsia="黑体" w:hint="eastAsia"/>
        </w:rPr>
        <w:t>研究问题</w:t>
      </w:r>
      <w:r w:rsidRPr="00364DA0">
        <w:rPr>
          <w:rFonts w:eastAsia="黑体" w:hint="eastAsia"/>
        </w:rPr>
        <w:t xml:space="preserve"> </w:t>
      </w:r>
    </w:p>
    <w:tbl>
      <w:tblPr>
        <w:tblStyle w:val="aa"/>
        <w:tblW w:w="0" w:type="auto"/>
        <w:tblLook w:val="04A0" w:firstRow="1" w:lastRow="0" w:firstColumn="1" w:lastColumn="0" w:noHBand="0" w:noVBand="1"/>
      </w:tblPr>
      <w:tblGrid>
        <w:gridCol w:w="8276"/>
      </w:tblGrid>
      <w:tr w:rsidR="003B3A9D" w:rsidTr="00E34A08">
        <w:trPr>
          <w:trHeight w:val="3939"/>
        </w:trPr>
        <w:tc>
          <w:tcPr>
            <w:tcW w:w="8276" w:type="dxa"/>
            <w:tcBorders>
              <w:top w:val="single" w:sz="12" w:space="0" w:color="auto"/>
              <w:left w:val="single" w:sz="12" w:space="0" w:color="auto"/>
              <w:bottom w:val="single" w:sz="12" w:space="0" w:color="auto"/>
              <w:right w:val="single" w:sz="12" w:space="0" w:color="auto"/>
            </w:tcBorders>
          </w:tcPr>
          <w:p w:rsidR="0031409C" w:rsidDel="00C23185" w:rsidRDefault="0031409C">
            <w:pPr>
              <w:pStyle w:val="a9"/>
              <w:numPr>
                <w:ilvl w:val="0"/>
                <w:numId w:val="16"/>
              </w:numPr>
              <w:spacing w:before="120"/>
              <w:ind w:firstLineChars="0"/>
              <w:rPr>
                <w:del w:id="149" w:author="csuheshibo@163.com" w:date="2018-10-19T15:10:00Z"/>
                <w:rFonts w:ascii="黑体" w:eastAsia="黑体" w:cs="Times New Roman"/>
                <w:szCs w:val="24"/>
              </w:rPr>
              <w:pPrChange w:id="150" w:author="csuheshibo@163.com" w:date="2018-10-19T15:10:00Z">
                <w:pPr>
                  <w:ind w:firstLineChars="200" w:firstLine="480"/>
                </w:pPr>
              </w:pPrChange>
            </w:pPr>
            <w:r w:rsidRPr="002E5AAC">
              <w:rPr>
                <w:rFonts w:ascii="黑体" w:eastAsia="黑体" w:cs="Times New Roman" w:hint="eastAsia"/>
                <w:szCs w:val="24"/>
              </w:rPr>
              <w:t>在</w:t>
            </w:r>
            <w:proofErr w:type="gramStart"/>
            <w:r w:rsidRPr="002E5AAC">
              <w:rPr>
                <w:rFonts w:ascii="黑体" w:eastAsia="黑体" w:cs="Times New Roman" w:hint="eastAsia"/>
                <w:szCs w:val="24"/>
              </w:rPr>
              <w:t>预研究</w:t>
            </w:r>
            <w:proofErr w:type="gramEnd"/>
            <w:r w:rsidRPr="002E5AAC">
              <w:rPr>
                <w:rFonts w:ascii="黑体" w:eastAsia="黑体" w:cs="Times New Roman" w:hint="eastAsia"/>
                <w:szCs w:val="24"/>
              </w:rPr>
              <w:t>的基础上提出应用研究（设计）中的科学问题</w:t>
            </w:r>
          </w:p>
          <w:p w:rsidR="00ED4BC3" w:rsidRPr="00C23185" w:rsidRDefault="00ED4BC3" w:rsidP="00C23185">
            <w:pPr>
              <w:pStyle w:val="a9"/>
              <w:numPr>
                <w:ilvl w:val="0"/>
                <w:numId w:val="16"/>
              </w:numPr>
              <w:spacing w:before="120"/>
              <w:ind w:firstLineChars="0"/>
              <w:rPr>
                <w:ins w:id="151" w:author="csuheshibo@163.com" w:date="2018-10-19T15:09:00Z"/>
                <w:rFonts w:ascii="黑体" w:eastAsia="黑体" w:cs="Times New Roman" w:hint="eastAsia"/>
                <w:szCs w:val="24"/>
                <w:rPrChange w:id="152" w:author="csuheshibo@163.com" w:date="2018-10-27T13:30:00Z">
                  <w:rPr>
                    <w:ins w:id="153" w:author="csuheshibo@163.com" w:date="2018-10-19T15:09:00Z"/>
                  </w:rPr>
                </w:rPrChange>
              </w:rPr>
              <w:pPrChange w:id="154" w:author="csuheshibo@163.com" w:date="2018-10-27T13:29:00Z">
                <w:pPr>
                  <w:ind w:firstLineChars="200" w:firstLine="480"/>
                </w:pPr>
              </w:pPrChange>
            </w:pPr>
          </w:p>
          <w:p w:rsidR="00AE5635" w:rsidRDefault="00ED4BC3">
            <w:pPr>
              <w:ind w:firstLineChars="200" w:firstLine="480"/>
              <w:rPr>
                <w:ins w:id="155" w:author="csuheshibo@163.com" w:date="2018-10-18T18:40:00Z"/>
                <w:rFonts w:ascii="宋体" w:hAnsi="宋体"/>
                <w:szCs w:val="20"/>
              </w:rPr>
            </w:pPr>
            <w:ins w:id="156" w:author="csuheshibo@163.com" w:date="2018-10-19T15:09:00Z">
              <w:r w:rsidRPr="00ED4BC3">
                <w:rPr>
                  <w:rFonts w:ascii="宋体" w:hAnsi="宋体" w:hint="eastAsia"/>
                  <w:szCs w:val="20"/>
                  <w:rPrChange w:id="157" w:author="csuheshibo@163.com" w:date="2018-10-19T15:09:00Z">
                    <w:rPr>
                      <w:rFonts w:hint="eastAsia"/>
                    </w:rPr>
                  </w:rPrChange>
                </w:rPr>
                <w:t>本课题仅针对大尺度场景进行三维重建工作，例如地下车库，工厂车间等，建立该类环境下的三维结构地图。</w:t>
              </w:r>
            </w:ins>
            <w:del w:id="158" w:author="csuheshibo@163.com" w:date="2018-10-18T18:34:00Z">
              <w:r w:rsidR="000D0609" w:rsidRPr="00D41539" w:rsidDel="00D41539">
                <w:rPr>
                  <w:rFonts w:ascii="宋体" w:hAnsi="宋体" w:hint="eastAsia"/>
                  <w:szCs w:val="20"/>
                  <w:rPrChange w:id="159" w:author="csuheshibo@163.com" w:date="2018-10-18T18:37:00Z">
                    <w:rPr>
                      <w:rFonts w:cs="Times New Roman" w:hint="eastAsia"/>
                      <w:szCs w:val="24"/>
                    </w:rPr>
                  </w:rPrChange>
                </w:rPr>
                <w:delText>大尺度场景</w:delText>
              </w:r>
              <w:r w:rsidR="002E5AAC" w:rsidRPr="00D41539" w:rsidDel="00D41539">
                <w:rPr>
                  <w:rFonts w:ascii="宋体" w:hAnsi="宋体" w:hint="eastAsia"/>
                  <w:szCs w:val="20"/>
                  <w:rPrChange w:id="160" w:author="csuheshibo@163.com" w:date="2018-10-18T18:37:00Z">
                    <w:rPr>
                      <w:rFonts w:cs="Times New Roman" w:hint="eastAsia"/>
                      <w:szCs w:val="24"/>
                    </w:rPr>
                  </w:rPrChange>
                </w:rPr>
                <w:delText>三维重建问题</w:delText>
              </w:r>
              <w:r w:rsidR="000D0609" w:rsidRPr="00D41539" w:rsidDel="00D41539">
                <w:rPr>
                  <w:rFonts w:ascii="宋体" w:hAnsi="宋体" w:hint="eastAsia"/>
                  <w:szCs w:val="20"/>
                  <w:rPrChange w:id="161" w:author="csuheshibo@163.com" w:date="2018-10-18T18:37:00Z">
                    <w:rPr>
                      <w:rFonts w:cs="Times New Roman" w:hint="eastAsia"/>
                      <w:szCs w:val="24"/>
                    </w:rPr>
                  </w:rPrChange>
                </w:rPr>
                <w:delText>，即</w:delText>
              </w:r>
            </w:del>
            <w:ins w:id="162" w:author="csuheshibo@163.com" w:date="2018-10-18T18:32:00Z">
              <w:r w:rsidR="00D41539" w:rsidRPr="00D41539">
                <w:rPr>
                  <w:rFonts w:ascii="宋体" w:hAnsi="宋体" w:hint="eastAsia"/>
                  <w:szCs w:val="20"/>
                  <w:rPrChange w:id="163" w:author="csuheshibo@163.com" w:date="2018-10-18T18:37:00Z">
                    <w:rPr>
                      <w:rFonts w:ascii="黑体" w:eastAsia="黑体" w:cs="Times New Roman" w:hint="eastAsia"/>
                      <w:szCs w:val="24"/>
                    </w:rPr>
                  </w:rPrChange>
                </w:rPr>
                <w:t>基于视频流</w:t>
              </w:r>
            </w:ins>
            <w:ins w:id="164" w:author="csuheshibo@163.com" w:date="2018-10-18T18:33:00Z">
              <w:r w:rsidR="00D41539" w:rsidRPr="00D41539">
                <w:rPr>
                  <w:rFonts w:ascii="宋体" w:hAnsi="宋体" w:hint="eastAsia"/>
                  <w:szCs w:val="20"/>
                  <w:rPrChange w:id="165" w:author="csuheshibo@163.com" w:date="2018-10-18T18:37:00Z">
                    <w:rPr>
                      <w:rFonts w:ascii="黑体" w:eastAsia="黑体" w:cs="Times New Roman" w:hint="eastAsia"/>
                      <w:szCs w:val="24"/>
                    </w:rPr>
                  </w:rPrChange>
                </w:rPr>
                <w:t>输入</w:t>
              </w:r>
            </w:ins>
            <w:ins w:id="166" w:author="csuheshibo@163.com" w:date="2018-10-18T18:32:00Z">
              <w:r w:rsidR="00D41539" w:rsidRPr="00D41539">
                <w:rPr>
                  <w:rFonts w:ascii="宋体" w:hAnsi="宋体" w:hint="eastAsia"/>
                  <w:szCs w:val="20"/>
                  <w:rPrChange w:id="167" w:author="csuheshibo@163.com" w:date="2018-10-18T18:37:00Z">
                    <w:rPr>
                      <w:rFonts w:ascii="黑体" w:eastAsia="黑体" w:cs="Times New Roman" w:hint="eastAsia"/>
                      <w:szCs w:val="24"/>
                    </w:rPr>
                  </w:rPrChange>
                </w:rPr>
                <w:t>的三维重建系统</w:t>
              </w:r>
            </w:ins>
            <w:ins w:id="168" w:author="csuheshibo@163.com" w:date="2018-10-18T18:34:00Z">
              <w:r w:rsidR="00D41539" w:rsidRPr="00D41539">
                <w:rPr>
                  <w:rFonts w:ascii="宋体" w:hAnsi="宋体" w:hint="eastAsia"/>
                  <w:szCs w:val="20"/>
                  <w:rPrChange w:id="169" w:author="csuheshibo@163.com" w:date="2018-10-18T18:37:00Z">
                    <w:rPr>
                      <w:rFonts w:ascii="黑体" w:eastAsia="黑体" w:cs="Times New Roman" w:hint="eastAsia"/>
                      <w:szCs w:val="24"/>
                    </w:rPr>
                  </w:rPrChange>
                </w:rPr>
                <w:t>的</w:t>
              </w:r>
            </w:ins>
            <w:ins w:id="170" w:author="csuheshibo@163.com" w:date="2018-10-18T18:32:00Z">
              <w:r w:rsidR="00D41539" w:rsidRPr="00D41539">
                <w:rPr>
                  <w:rFonts w:ascii="宋体" w:hAnsi="宋体" w:hint="eastAsia"/>
                  <w:szCs w:val="20"/>
                  <w:rPrChange w:id="171" w:author="csuheshibo@163.com" w:date="2018-10-18T18:37:00Z">
                    <w:rPr>
                      <w:rFonts w:ascii="黑体" w:eastAsia="黑体" w:cs="Times New Roman" w:hint="eastAsia"/>
                      <w:szCs w:val="24"/>
                    </w:rPr>
                  </w:rPrChange>
                </w:rPr>
                <w:t>研究</w:t>
              </w:r>
            </w:ins>
            <w:del w:id="172" w:author="csuheshibo@163.com" w:date="2018-10-18T18:33:00Z">
              <w:r w:rsidR="002E5AAC" w:rsidRPr="00D41539" w:rsidDel="00D41539">
                <w:rPr>
                  <w:rFonts w:ascii="宋体" w:hAnsi="宋体" w:hint="eastAsia"/>
                  <w:szCs w:val="20"/>
                  <w:rPrChange w:id="173" w:author="csuheshibo@163.com" w:date="2018-10-18T18:37:00Z">
                    <w:rPr>
                      <w:rFonts w:cs="Times New Roman" w:hint="eastAsia"/>
                      <w:szCs w:val="24"/>
                    </w:rPr>
                  </w:rPrChange>
                </w:rPr>
                <w:delText>通过融合视觉和</w:delText>
              </w:r>
              <w:r w:rsidR="002E5AAC" w:rsidRPr="00D41539" w:rsidDel="00D41539">
                <w:rPr>
                  <w:rFonts w:ascii="宋体" w:hAnsi="宋体"/>
                  <w:szCs w:val="20"/>
                  <w:rPrChange w:id="174" w:author="csuheshibo@163.com" w:date="2018-10-18T18:37:00Z">
                    <w:rPr>
                      <w:rFonts w:cs="Times New Roman"/>
                      <w:szCs w:val="24"/>
                    </w:rPr>
                  </w:rPrChange>
                </w:rPr>
                <w:delText>IMU</w:delText>
              </w:r>
              <w:r w:rsidR="009526A8" w:rsidRPr="00D41539" w:rsidDel="00D41539">
                <w:rPr>
                  <w:rFonts w:ascii="宋体" w:hAnsi="宋体" w:hint="eastAsia"/>
                  <w:szCs w:val="20"/>
                  <w:rPrChange w:id="175" w:author="csuheshibo@163.com" w:date="2018-10-18T18:37:00Z">
                    <w:rPr>
                      <w:rFonts w:cs="Times New Roman" w:hint="eastAsia"/>
                      <w:szCs w:val="24"/>
                    </w:rPr>
                  </w:rPrChange>
                </w:rPr>
                <w:delText>多源</w:delText>
              </w:r>
              <w:r w:rsidR="002E5AAC" w:rsidRPr="00D41539" w:rsidDel="00D41539">
                <w:rPr>
                  <w:rFonts w:ascii="宋体" w:hAnsi="宋体" w:hint="eastAsia"/>
                  <w:szCs w:val="20"/>
                  <w:rPrChange w:id="176" w:author="csuheshibo@163.com" w:date="2018-10-18T18:37:00Z">
                    <w:rPr>
                      <w:rFonts w:cs="Times New Roman" w:hint="eastAsia"/>
                      <w:szCs w:val="24"/>
                    </w:rPr>
                  </w:rPrChange>
                </w:rPr>
                <w:delText>信息</w:delText>
              </w:r>
            </w:del>
            <w:r w:rsidR="002E5AAC" w:rsidRPr="00D41539">
              <w:rPr>
                <w:rFonts w:ascii="宋体" w:hAnsi="宋体" w:hint="eastAsia"/>
                <w:szCs w:val="20"/>
                <w:rPrChange w:id="177" w:author="csuheshibo@163.com" w:date="2018-10-18T18:37:00Z">
                  <w:rPr>
                    <w:rFonts w:cs="Times New Roman" w:hint="eastAsia"/>
                    <w:szCs w:val="24"/>
                  </w:rPr>
                </w:rPrChange>
              </w:rPr>
              <w:t>，</w:t>
            </w:r>
            <w:ins w:id="178" w:author="csuheshibo@163.com" w:date="2018-10-18T18:39:00Z">
              <w:r w:rsidR="00D41539">
                <w:rPr>
                  <w:rFonts w:ascii="宋体" w:hAnsi="宋体" w:hint="eastAsia"/>
                  <w:szCs w:val="20"/>
                </w:rPr>
                <w:t>包括</w:t>
              </w:r>
            </w:ins>
            <w:ins w:id="179" w:author="csuheshibo@163.com" w:date="2018-10-18T18:34:00Z">
              <w:r w:rsidR="00D41539" w:rsidRPr="00D41539">
                <w:rPr>
                  <w:rFonts w:ascii="宋体" w:hAnsi="宋体" w:hint="eastAsia"/>
                  <w:szCs w:val="20"/>
                  <w:rPrChange w:id="180" w:author="csuheshibo@163.com" w:date="2018-10-18T18:37:00Z">
                    <w:rPr>
                      <w:rFonts w:cs="Times New Roman" w:hint="eastAsia"/>
                      <w:szCs w:val="24"/>
                    </w:rPr>
                  </w:rPrChange>
                </w:rPr>
                <w:t>通过视觉和</w:t>
              </w:r>
              <w:r w:rsidR="00D41539" w:rsidRPr="00D41539">
                <w:rPr>
                  <w:rFonts w:ascii="宋体" w:hAnsi="宋体"/>
                  <w:szCs w:val="20"/>
                  <w:rPrChange w:id="181" w:author="csuheshibo@163.com" w:date="2018-10-18T18:37:00Z">
                    <w:rPr>
                      <w:rFonts w:cs="Times New Roman"/>
                      <w:szCs w:val="24"/>
                    </w:rPr>
                  </w:rPrChange>
                </w:rPr>
                <w:t>IMU</w:t>
              </w:r>
              <w:r w:rsidR="00D41539" w:rsidRPr="00D41539">
                <w:rPr>
                  <w:rFonts w:ascii="宋体" w:hAnsi="宋体" w:hint="eastAsia"/>
                  <w:szCs w:val="20"/>
                  <w:rPrChange w:id="182" w:author="csuheshibo@163.com" w:date="2018-10-18T18:37:00Z">
                    <w:rPr>
                      <w:rFonts w:cs="Times New Roman" w:hint="eastAsia"/>
                      <w:szCs w:val="24"/>
                    </w:rPr>
                  </w:rPrChange>
                </w:rPr>
                <w:t>多</w:t>
              </w:r>
              <w:proofErr w:type="gramStart"/>
              <w:r w:rsidR="00D41539" w:rsidRPr="00D41539">
                <w:rPr>
                  <w:rFonts w:ascii="宋体" w:hAnsi="宋体" w:hint="eastAsia"/>
                  <w:szCs w:val="20"/>
                  <w:rPrChange w:id="183" w:author="csuheshibo@163.com" w:date="2018-10-18T18:37:00Z">
                    <w:rPr>
                      <w:rFonts w:cs="Times New Roman" w:hint="eastAsia"/>
                      <w:szCs w:val="24"/>
                    </w:rPr>
                  </w:rPrChange>
                </w:rPr>
                <w:t>源信息</w:t>
              </w:r>
              <w:proofErr w:type="gramEnd"/>
              <w:r w:rsidR="00D41539" w:rsidRPr="00D41539">
                <w:rPr>
                  <w:rFonts w:ascii="宋体" w:hAnsi="宋体" w:hint="eastAsia"/>
                  <w:szCs w:val="20"/>
                  <w:rPrChange w:id="184" w:author="csuheshibo@163.com" w:date="2018-10-18T18:37:00Z">
                    <w:rPr>
                      <w:rFonts w:cs="Times New Roman" w:hint="eastAsia"/>
                      <w:szCs w:val="24"/>
                    </w:rPr>
                  </w:rPrChange>
                </w:rPr>
                <w:t>融合</w:t>
              </w:r>
            </w:ins>
            <w:ins w:id="185" w:author="csuheshibo@163.com" w:date="2018-10-18T18:40:00Z">
              <w:r w:rsidR="00D41539">
                <w:rPr>
                  <w:rFonts w:ascii="宋体" w:hAnsi="宋体" w:hint="eastAsia"/>
                  <w:szCs w:val="20"/>
                </w:rPr>
                <w:t>处理</w:t>
              </w:r>
            </w:ins>
            <w:ins w:id="186" w:author="csuheshibo@163.com" w:date="2018-10-18T18:35:00Z">
              <w:r w:rsidR="00D41539" w:rsidRPr="00D41539">
                <w:rPr>
                  <w:rFonts w:ascii="宋体" w:hAnsi="宋体" w:hint="eastAsia"/>
                  <w:szCs w:val="20"/>
                  <w:rPrChange w:id="187" w:author="csuheshibo@163.com" w:date="2018-10-18T18:37:00Z">
                    <w:rPr>
                      <w:rFonts w:cs="Times New Roman" w:hint="eastAsia"/>
                      <w:szCs w:val="24"/>
                    </w:rPr>
                  </w:rPrChange>
                </w:rPr>
                <w:t>，</w:t>
              </w:r>
            </w:ins>
            <w:r w:rsidR="002E5AAC" w:rsidRPr="00D41539">
              <w:rPr>
                <w:rFonts w:ascii="宋体" w:hAnsi="宋体" w:hint="eastAsia"/>
                <w:szCs w:val="20"/>
                <w:rPrChange w:id="188" w:author="csuheshibo@163.com" w:date="2018-10-18T18:37:00Z">
                  <w:rPr>
                    <w:rFonts w:cs="Times New Roman" w:hint="eastAsia"/>
                    <w:szCs w:val="24"/>
                  </w:rPr>
                </w:rPrChange>
              </w:rPr>
              <w:t>经过运</w:t>
            </w:r>
            <w:ins w:id="189" w:author="csuheshibo@163.com" w:date="2018-10-18T11:48:00Z">
              <w:r w:rsidR="00B24B1B" w:rsidRPr="00D41539">
                <w:rPr>
                  <w:rFonts w:ascii="宋体" w:hAnsi="宋体" w:hint="eastAsia"/>
                  <w:szCs w:val="20"/>
                  <w:rPrChange w:id="190" w:author="csuheshibo@163.com" w:date="2018-10-18T18:37:00Z">
                    <w:rPr>
                      <w:rFonts w:cs="Times New Roman" w:hint="eastAsia"/>
                      <w:szCs w:val="24"/>
                    </w:rPr>
                  </w:rPrChange>
                </w:rPr>
                <w:t>动</w:t>
              </w:r>
            </w:ins>
            <w:del w:id="191" w:author="csuheshibo@163.com" w:date="2018-10-18T11:48:00Z">
              <w:r w:rsidR="002E5AAC" w:rsidRPr="00D41539" w:rsidDel="00B24B1B">
                <w:rPr>
                  <w:rFonts w:ascii="宋体" w:hAnsi="宋体" w:hint="eastAsia"/>
                  <w:szCs w:val="20"/>
                  <w:rPrChange w:id="192" w:author="csuheshibo@163.com" w:date="2018-10-18T18:37:00Z">
                    <w:rPr>
                      <w:rFonts w:cs="Times New Roman" w:hint="eastAsia"/>
                      <w:szCs w:val="24"/>
                    </w:rPr>
                  </w:rPrChange>
                </w:rPr>
                <w:delText>功</w:delText>
              </w:r>
            </w:del>
            <w:r w:rsidR="002E5AAC" w:rsidRPr="00D41539">
              <w:rPr>
                <w:rFonts w:ascii="宋体" w:hAnsi="宋体" w:hint="eastAsia"/>
                <w:szCs w:val="20"/>
                <w:rPrChange w:id="193" w:author="csuheshibo@163.com" w:date="2018-10-18T18:37:00Z">
                  <w:rPr>
                    <w:rFonts w:cs="Times New Roman" w:hint="eastAsia"/>
                    <w:szCs w:val="24"/>
                  </w:rPr>
                </w:rPrChange>
              </w:rPr>
              <w:t>恢复结构流程，</w:t>
            </w:r>
            <w:ins w:id="194" w:author="csuheshibo@163.com" w:date="2018-10-18T18:35:00Z">
              <w:r w:rsidR="00D41539" w:rsidRPr="00D41539">
                <w:rPr>
                  <w:rFonts w:ascii="宋体" w:hAnsi="宋体" w:hint="eastAsia"/>
                  <w:szCs w:val="20"/>
                  <w:rPrChange w:id="195" w:author="csuheshibo@163.com" w:date="2018-10-18T18:37:00Z">
                    <w:rPr>
                      <w:rFonts w:cs="Times New Roman" w:hint="eastAsia"/>
                      <w:szCs w:val="24"/>
                    </w:rPr>
                  </w:rPrChange>
                </w:rPr>
                <w:t>建立高精度的</w:t>
              </w:r>
            </w:ins>
            <w:del w:id="196" w:author="csuheshibo@163.com" w:date="2018-10-18T18:35:00Z">
              <w:r w:rsidR="009526A8" w:rsidRPr="00D41539" w:rsidDel="00D41539">
                <w:rPr>
                  <w:rFonts w:ascii="宋体" w:hAnsi="宋体" w:hint="eastAsia"/>
                  <w:szCs w:val="20"/>
                  <w:rPrChange w:id="197" w:author="csuheshibo@163.com" w:date="2018-10-18T18:37:00Z">
                    <w:rPr>
                      <w:rFonts w:cs="Times New Roman" w:hint="eastAsia"/>
                      <w:szCs w:val="24"/>
                    </w:rPr>
                  </w:rPrChange>
                </w:rPr>
                <w:delText>生成</w:delText>
              </w:r>
            </w:del>
            <w:proofErr w:type="gramStart"/>
            <w:r w:rsidR="009526A8" w:rsidRPr="00D41539">
              <w:rPr>
                <w:rFonts w:ascii="宋体" w:hAnsi="宋体" w:hint="eastAsia"/>
                <w:szCs w:val="20"/>
                <w:rPrChange w:id="198" w:author="csuheshibo@163.com" w:date="2018-10-18T18:37:00Z">
                  <w:rPr>
                    <w:rFonts w:cs="Times New Roman" w:hint="eastAsia"/>
                    <w:szCs w:val="24"/>
                  </w:rPr>
                </w:rPrChange>
              </w:rPr>
              <w:t>稀疏点</w:t>
            </w:r>
            <w:proofErr w:type="gramEnd"/>
            <w:r w:rsidR="009526A8" w:rsidRPr="00D41539">
              <w:rPr>
                <w:rFonts w:ascii="宋体" w:hAnsi="宋体" w:hint="eastAsia"/>
                <w:szCs w:val="20"/>
                <w:rPrChange w:id="199" w:author="csuheshibo@163.com" w:date="2018-10-18T18:37:00Z">
                  <w:rPr>
                    <w:rFonts w:cs="Times New Roman" w:hint="eastAsia"/>
                    <w:szCs w:val="24"/>
                  </w:rPr>
                </w:rPrChange>
              </w:rPr>
              <w:t>云</w:t>
            </w:r>
            <w:ins w:id="200" w:author="csuheshibo@163.com" w:date="2018-10-18T18:39:00Z">
              <w:r w:rsidR="00D41539">
                <w:rPr>
                  <w:rFonts w:ascii="宋体" w:hAnsi="宋体" w:hint="eastAsia"/>
                  <w:szCs w:val="20"/>
                </w:rPr>
                <w:t>，利用</w:t>
              </w:r>
            </w:ins>
            <w:ins w:id="201" w:author="csuheshibo@163.com" w:date="2018-10-18T18:35:00Z">
              <w:r w:rsidR="00D41539" w:rsidRPr="00D41539">
                <w:rPr>
                  <w:rFonts w:ascii="宋体" w:hAnsi="宋体" w:hint="eastAsia"/>
                  <w:szCs w:val="20"/>
                  <w:rPrChange w:id="202" w:author="csuheshibo@163.com" w:date="2018-10-18T18:37:00Z">
                    <w:rPr>
                      <w:rFonts w:cs="Times New Roman" w:hint="eastAsia"/>
                      <w:szCs w:val="24"/>
                    </w:rPr>
                  </w:rPrChange>
                </w:rPr>
                <w:t>多视角几何技术生成</w:t>
              </w:r>
              <w:proofErr w:type="gramStart"/>
              <w:r w:rsidR="00D41539" w:rsidRPr="00D41539">
                <w:rPr>
                  <w:rFonts w:ascii="宋体" w:hAnsi="宋体" w:hint="eastAsia"/>
                  <w:szCs w:val="20"/>
                  <w:rPrChange w:id="203" w:author="csuheshibo@163.com" w:date="2018-10-18T18:37:00Z">
                    <w:rPr>
                      <w:rFonts w:cs="Times New Roman" w:hint="eastAsia"/>
                      <w:szCs w:val="24"/>
                    </w:rPr>
                  </w:rPrChange>
                </w:rPr>
                <w:t>稠密</w:t>
              </w:r>
            </w:ins>
            <w:ins w:id="204" w:author="csuheshibo@163.com" w:date="2018-10-18T18:36:00Z">
              <w:r w:rsidR="00D41539" w:rsidRPr="00D41539">
                <w:rPr>
                  <w:rFonts w:ascii="宋体" w:hAnsi="宋体" w:hint="eastAsia"/>
                  <w:szCs w:val="20"/>
                  <w:rPrChange w:id="205" w:author="csuheshibo@163.com" w:date="2018-10-18T18:37:00Z">
                    <w:rPr>
                      <w:rFonts w:cs="Times New Roman" w:hint="eastAsia"/>
                      <w:szCs w:val="24"/>
                    </w:rPr>
                  </w:rPrChange>
                </w:rPr>
                <w:t>点</w:t>
              </w:r>
              <w:proofErr w:type="gramEnd"/>
              <w:r w:rsidR="00D41539" w:rsidRPr="00D41539">
                <w:rPr>
                  <w:rFonts w:ascii="宋体" w:hAnsi="宋体" w:hint="eastAsia"/>
                  <w:szCs w:val="20"/>
                  <w:rPrChange w:id="206" w:author="csuheshibo@163.com" w:date="2018-10-18T18:37:00Z">
                    <w:rPr>
                      <w:rFonts w:cs="Times New Roman" w:hint="eastAsia"/>
                      <w:szCs w:val="24"/>
                    </w:rPr>
                  </w:rPrChange>
                </w:rPr>
                <w:t>云，</w:t>
              </w:r>
            </w:ins>
            <w:ins w:id="207" w:author="csuheshibo@163.com" w:date="2018-10-18T18:37:00Z">
              <w:r w:rsidR="00D41539" w:rsidRPr="00206154">
                <w:rPr>
                  <w:rFonts w:ascii="宋体" w:hAnsi="宋体" w:hint="eastAsia"/>
                  <w:szCs w:val="20"/>
                </w:rPr>
                <w:t>抽象</w:t>
              </w:r>
              <w:r w:rsidR="00D41539" w:rsidRPr="00D41539">
                <w:rPr>
                  <w:rFonts w:ascii="宋体" w:hAnsi="宋体" w:hint="eastAsia"/>
                  <w:szCs w:val="20"/>
                  <w:rPrChange w:id="208" w:author="csuheshibo@163.com" w:date="2018-10-18T18:37:00Z">
                    <w:rPr>
                      <w:rFonts w:hint="eastAsia"/>
                    </w:rPr>
                  </w:rPrChange>
                </w:rPr>
                <w:t>语义结构元素，融入</w:t>
              </w:r>
              <w:r w:rsidR="00D41539" w:rsidRPr="00206154">
                <w:rPr>
                  <w:rFonts w:ascii="宋体" w:hAnsi="宋体" w:hint="eastAsia"/>
                  <w:szCs w:val="20"/>
                </w:rPr>
                <w:t>先验知识</w:t>
              </w:r>
            </w:ins>
            <w:ins w:id="209" w:author="csuheshibo@163.com" w:date="2018-10-18T18:39:00Z">
              <w:r w:rsidR="00D41539">
                <w:rPr>
                  <w:rFonts w:ascii="宋体" w:hAnsi="宋体" w:hint="eastAsia"/>
                  <w:szCs w:val="20"/>
                </w:rPr>
                <w:t>进行</w:t>
              </w:r>
            </w:ins>
            <w:ins w:id="210" w:author="csuheshibo@163.com" w:date="2018-10-18T18:37:00Z">
              <w:r w:rsidR="00D41539" w:rsidRPr="00D41539">
                <w:rPr>
                  <w:rFonts w:ascii="宋体" w:hAnsi="宋体" w:hint="eastAsia"/>
                  <w:szCs w:val="20"/>
                  <w:rPrChange w:id="211" w:author="csuheshibo@163.com" w:date="2018-10-18T18:37:00Z">
                    <w:rPr>
                      <w:rFonts w:hint="eastAsia"/>
                    </w:rPr>
                  </w:rPrChange>
                </w:rPr>
                <w:t>全局优化建图。</w:t>
              </w:r>
            </w:ins>
          </w:p>
          <w:p w:rsidR="00AE5635" w:rsidRDefault="00F62A57" w:rsidP="00792D86">
            <w:pPr>
              <w:ind w:firstLineChars="200" w:firstLine="480"/>
              <w:rPr>
                <w:ins w:id="212" w:author="csuheshibo@163.com" w:date="2018-10-18T18:41:00Z"/>
                <w:rFonts w:ascii="宋体" w:hAnsi="宋体"/>
                <w:szCs w:val="20"/>
              </w:rPr>
            </w:pPr>
            <w:ins w:id="213" w:author="csuheshibo@163.com" w:date="2018-10-19T15:10:00Z">
              <w:r>
                <w:rPr>
                  <w:rFonts w:ascii="宋体" w:hAnsi="宋体" w:hint="eastAsia"/>
                  <w:szCs w:val="20"/>
                </w:rPr>
                <w:t>本课题中的</w:t>
              </w:r>
            </w:ins>
            <w:ins w:id="214" w:author="csuheshibo@163.com" w:date="2018-10-19T18:04:00Z">
              <w:r w:rsidR="002F7498">
                <w:rPr>
                  <w:rFonts w:ascii="宋体" w:hAnsi="宋体" w:hint="eastAsia"/>
                  <w:szCs w:val="20"/>
                </w:rPr>
                <w:t>关键研究</w:t>
              </w:r>
            </w:ins>
            <w:ins w:id="215" w:author="csuheshibo@163.com" w:date="2018-10-19T15:10:00Z">
              <w:r w:rsidRPr="00425B0A">
                <w:rPr>
                  <w:rFonts w:ascii="宋体" w:hAnsi="宋体" w:hint="eastAsia"/>
                  <w:szCs w:val="20"/>
                </w:rPr>
                <w:t>问题</w:t>
              </w:r>
            </w:ins>
            <w:ins w:id="216" w:author="csuheshibo@163.com" w:date="2018-10-19T18:04:00Z">
              <w:r w:rsidR="002F7498">
                <w:rPr>
                  <w:rFonts w:ascii="宋体" w:hAnsi="宋体" w:hint="eastAsia"/>
                  <w:szCs w:val="20"/>
                </w:rPr>
                <w:t>如下</w:t>
              </w:r>
            </w:ins>
            <w:ins w:id="217" w:author="csuheshibo@163.com" w:date="2018-10-18T18:41:00Z">
              <w:r w:rsidR="00AE5635">
                <w:rPr>
                  <w:rFonts w:ascii="宋体" w:hAnsi="宋体" w:hint="eastAsia"/>
                  <w:szCs w:val="20"/>
                </w:rPr>
                <w:t>：</w:t>
              </w:r>
            </w:ins>
          </w:p>
          <w:p w:rsidR="002F7498" w:rsidRPr="00C23185" w:rsidRDefault="001F469C" w:rsidP="00C23185">
            <w:pPr>
              <w:pStyle w:val="a9"/>
              <w:numPr>
                <w:ilvl w:val="0"/>
                <w:numId w:val="22"/>
              </w:numPr>
              <w:spacing w:line="360" w:lineRule="auto"/>
              <w:ind w:firstLineChars="0"/>
              <w:rPr>
                <w:ins w:id="218" w:author="csuheshibo@163.com" w:date="2018-10-19T18:03:00Z"/>
                <w:rFonts w:ascii="宋体" w:hAnsi="宋体"/>
                <w:szCs w:val="20"/>
                <w:rPrChange w:id="219" w:author="csuheshibo@163.com" w:date="2018-10-27T13:29:00Z">
                  <w:rPr>
                    <w:ins w:id="220" w:author="csuheshibo@163.com" w:date="2018-10-19T18:03:00Z"/>
                  </w:rPr>
                </w:rPrChange>
              </w:rPr>
              <w:pPrChange w:id="221" w:author="csuheshibo@163.com" w:date="2018-10-27T13:29:00Z">
                <w:pPr>
                  <w:ind w:firstLineChars="200" w:firstLine="480"/>
                </w:pPr>
              </w:pPrChange>
            </w:pPr>
            <w:ins w:id="222" w:author="csuheshibo@163.com" w:date="2018-10-19T17:50:00Z">
              <w:r w:rsidRPr="00C23185">
                <w:rPr>
                  <w:rFonts w:ascii="宋体" w:hAnsi="宋体" w:hint="eastAsia"/>
                  <w:szCs w:val="20"/>
                  <w:rPrChange w:id="223" w:author="csuheshibo@163.com" w:date="2018-10-27T13:29:00Z">
                    <w:rPr>
                      <w:rFonts w:hint="eastAsia"/>
                    </w:rPr>
                  </w:rPrChange>
                </w:rPr>
                <w:t>目前</w:t>
              </w:r>
            </w:ins>
            <w:ins w:id="224" w:author="csuheshibo@163.com" w:date="2018-10-18T18:43:00Z">
              <w:r w:rsidR="00AE5635" w:rsidRPr="00C23185">
                <w:rPr>
                  <w:rFonts w:ascii="宋体" w:hAnsi="宋体" w:hint="eastAsia"/>
                  <w:szCs w:val="20"/>
                  <w:rPrChange w:id="225" w:author="csuheshibo@163.com" w:date="2018-10-27T13:29:00Z">
                    <w:rPr>
                      <w:rFonts w:hint="eastAsia"/>
                    </w:rPr>
                  </w:rPrChange>
                </w:rPr>
                <w:t>常规</w:t>
              </w:r>
            </w:ins>
            <w:ins w:id="226" w:author="csuheshibo@163.com" w:date="2018-10-19T18:04:00Z">
              <w:r w:rsidR="002F7498" w:rsidRPr="00C23185">
                <w:rPr>
                  <w:rFonts w:ascii="宋体" w:hAnsi="宋体" w:hint="eastAsia"/>
                  <w:szCs w:val="20"/>
                  <w:rPrChange w:id="227" w:author="csuheshibo@163.com" w:date="2018-10-27T13:29:00Z">
                    <w:rPr>
                      <w:rFonts w:hint="eastAsia"/>
                    </w:rPr>
                  </w:rPrChange>
                </w:rPr>
                <w:t>的</w:t>
              </w:r>
            </w:ins>
            <w:ins w:id="228" w:author="csuheshibo@163.com" w:date="2018-10-18T18:43:00Z">
              <w:r w:rsidR="00AE5635" w:rsidRPr="00C23185">
                <w:rPr>
                  <w:rFonts w:ascii="宋体" w:hAnsi="宋体" w:hint="eastAsia"/>
                  <w:szCs w:val="20"/>
                  <w:rPrChange w:id="229" w:author="csuheshibo@163.com" w:date="2018-10-27T13:29:00Z">
                    <w:rPr>
                      <w:rFonts w:hint="eastAsia"/>
                    </w:rPr>
                  </w:rPrChange>
                </w:rPr>
                <w:t>三维重建仅需要输入</w:t>
              </w:r>
            </w:ins>
            <w:ins w:id="230" w:author="csuheshibo@163.com" w:date="2018-10-18T18:44:00Z">
              <w:r w:rsidR="00AE5635" w:rsidRPr="00C23185">
                <w:rPr>
                  <w:rFonts w:ascii="宋体" w:hAnsi="宋体" w:hint="eastAsia"/>
                  <w:szCs w:val="20"/>
                  <w:rPrChange w:id="231" w:author="csuheshibo@163.com" w:date="2018-10-27T13:29:00Z">
                    <w:rPr>
                      <w:rFonts w:hint="eastAsia"/>
                    </w:rPr>
                  </w:rPrChange>
                </w:rPr>
                <w:t>无序图片</w:t>
              </w:r>
            </w:ins>
            <w:ins w:id="232" w:author="csuheshibo@163.com" w:date="2018-10-19T18:03:00Z">
              <w:r w:rsidR="002F7498" w:rsidRPr="00C23185">
                <w:rPr>
                  <w:rFonts w:ascii="宋体" w:hAnsi="宋体" w:hint="eastAsia"/>
                  <w:szCs w:val="20"/>
                  <w:rPrChange w:id="233" w:author="csuheshibo@163.com" w:date="2018-10-27T13:29:00Z">
                    <w:rPr>
                      <w:rFonts w:hint="eastAsia"/>
                    </w:rPr>
                  </w:rPrChange>
                </w:rPr>
                <w:t>，在构图的过程中，降低了操作的复杂度，但是构建出的模型效果</w:t>
              </w:r>
            </w:ins>
            <w:ins w:id="234" w:author="csuheshibo@163.com" w:date="2018-10-19T18:08:00Z">
              <w:r w:rsidR="002F7498" w:rsidRPr="00C23185">
                <w:rPr>
                  <w:rFonts w:ascii="宋体" w:hAnsi="宋体" w:hint="eastAsia"/>
                  <w:szCs w:val="20"/>
                  <w:rPrChange w:id="235" w:author="csuheshibo@163.com" w:date="2018-10-27T13:29:00Z">
                    <w:rPr>
                      <w:rFonts w:hint="eastAsia"/>
                    </w:rPr>
                  </w:rPrChange>
                </w:rPr>
                <w:t>往</w:t>
              </w:r>
            </w:ins>
            <w:ins w:id="236" w:author="csuheshibo@163.com" w:date="2018-10-19T21:39:00Z">
              <w:r w:rsidR="00413D6D" w:rsidRPr="00C23185">
                <w:rPr>
                  <w:rFonts w:ascii="宋体" w:hAnsi="宋体" w:hint="eastAsia"/>
                  <w:szCs w:val="20"/>
                  <w:rPrChange w:id="237" w:author="csuheshibo@163.com" w:date="2018-10-27T13:29:00Z">
                    <w:rPr>
                      <w:rFonts w:hint="eastAsia"/>
                    </w:rPr>
                  </w:rPrChange>
                </w:rPr>
                <w:t>往</w:t>
              </w:r>
            </w:ins>
            <w:ins w:id="238" w:author="csuheshibo@163.com" w:date="2018-10-19T18:08:00Z">
              <w:r w:rsidR="002F7498" w:rsidRPr="00C23185">
                <w:rPr>
                  <w:rFonts w:ascii="宋体" w:hAnsi="宋体" w:hint="eastAsia"/>
                  <w:szCs w:val="20"/>
                  <w:rPrChange w:id="239" w:author="csuheshibo@163.com" w:date="2018-10-27T13:29:00Z">
                    <w:rPr>
                      <w:rFonts w:hint="eastAsia"/>
                    </w:rPr>
                  </w:rPrChange>
                </w:rPr>
                <w:t>精度不高，</w:t>
              </w:r>
            </w:ins>
            <w:ins w:id="240" w:author="csuheshibo@163.com" w:date="2018-10-19T18:06:00Z">
              <w:r w:rsidR="002F7498" w:rsidRPr="00C23185">
                <w:rPr>
                  <w:rFonts w:ascii="宋体" w:hAnsi="宋体" w:hint="eastAsia"/>
                  <w:szCs w:val="20"/>
                  <w:rPrChange w:id="241" w:author="csuheshibo@163.com" w:date="2018-10-27T13:29:00Z">
                    <w:rPr>
                      <w:rFonts w:hint="eastAsia"/>
                    </w:rPr>
                  </w:rPrChange>
                </w:rPr>
                <w:t>噪音较大</w:t>
              </w:r>
            </w:ins>
            <w:ins w:id="242" w:author="csuheshibo@163.com" w:date="2018-10-19T18:03:00Z">
              <w:r w:rsidR="002F7498" w:rsidRPr="00C23185">
                <w:rPr>
                  <w:rFonts w:ascii="宋体" w:hAnsi="宋体" w:hint="eastAsia"/>
                  <w:szCs w:val="20"/>
                  <w:rPrChange w:id="243" w:author="csuheshibo@163.com" w:date="2018-10-27T13:29:00Z">
                    <w:rPr>
                      <w:rFonts w:hint="eastAsia"/>
                    </w:rPr>
                  </w:rPrChange>
                </w:rPr>
                <w:t>，并且</w:t>
              </w:r>
            </w:ins>
            <w:ins w:id="244" w:author="csuheshibo@163.com" w:date="2018-10-19T18:04:00Z">
              <w:r w:rsidR="002F7498" w:rsidRPr="00C23185">
                <w:rPr>
                  <w:rFonts w:ascii="宋体" w:hAnsi="宋体" w:hint="eastAsia"/>
                  <w:szCs w:val="20"/>
                  <w:rPrChange w:id="245" w:author="csuheshibo@163.com" w:date="2018-10-27T13:29:00Z">
                    <w:rPr>
                      <w:rFonts w:hint="eastAsia"/>
                    </w:rPr>
                  </w:rPrChange>
                </w:rPr>
                <w:t>构图的成功率</w:t>
              </w:r>
            </w:ins>
            <w:ins w:id="246" w:author="csuheshibo@163.com" w:date="2018-10-19T18:05:00Z">
              <w:r w:rsidR="002F7498" w:rsidRPr="00C23185">
                <w:rPr>
                  <w:rFonts w:ascii="宋体" w:hAnsi="宋体" w:hint="eastAsia"/>
                  <w:szCs w:val="20"/>
                  <w:rPrChange w:id="247" w:author="csuheshibo@163.com" w:date="2018-10-27T13:29:00Z">
                    <w:rPr>
                      <w:rFonts w:hint="eastAsia"/>
                    </w:rPr>
                  </w:rPrChange>
                </w:rPr>
                <w:t>较低，</w:t>
              </w:r>
            </w:ins>
            <w:ins w:id="248" w:author="csuheshibo@163.com" w:date="2018-10-19T18:06:00Z">
              <w:r w:rsidR="002F7498" w:rsidRPr="00C23185">
                <w:rPr>
                  <w:rFonts w:ascii="宋体" w:hAnsi="宋体" w:hint="eastAsia"/>
                  <w:szCs w:val="20"/>
                  <w:rPrChange w:id="249" w:author="csuheshibo@163.com" w:date="2018-10-27T13:29:00Z">
                    <w:rPr>
                      <w:rFonts w:hint="eastAsia"/>
                    </w:rPr>
                  </w:rPrChange>
                </w:rPr>
                <w:t>因此</w:t>
              </w:r>
            </w:ins>
            <w:ins w:id="250" w:author="csuheshibo@163.com" w:date="2018-10-19T18:07:00Z">
              <w:r w:rsidR="002F7498" w:rsidRPr="00C23185">
                <w:rPr>
                  <w:rFonts w:ascii="宋体" w:hAnsi="宋体" w:hint="eastAsia"/>
                  <w:szCs w:val="20"/>
                  <w:rPrChange w:id="251" w:author="csuheshibo@163.com" w:date="2018-10-27T13:29:00Z">
                    <w:rPr>
                      <w:rFonts w:hint="eastAsia"/>
                    </w:rPr>
                  </w:rPrChange>
                </w:rPr>
                <w:t>如何提高构建模型的精度是本课题需要着重考虑和研究的</w:t>
              </w:r>
            </w:ins>
            <w:ins w:id="252" w:author="csuheshibo@163.com" w:date="2018-10-19T21:23:00Z">
              <w:r w:rsidR="00661CA5" w:rsidRPr="00C23185">
                <w:rPr>
                  <w:rFonts w:ascii="宋体" w:hAnsi="宋体" w:hint="eastAsia"/>
                  <w:szCs w:val="20"/>
                  <w:rPrChange w:id="253" w:author="csuheshibo@163.com" w:date="2018-10-27T13:29:00Z">
                    <w:rPr>
                      <w:rFonts w:hint="eastAsia"/>
                    </w:rPr>
                  </w:rPrChange>
                </w:rPr>
                <w:t>第一个</w:t>
              </w:r>
            </w:ins>
            <w:ins w:id="254" w:author="csuheshibo@163.com" w:date="2018-10-19T18:07:00Z">
              <w:r w:rsidR="002F7498" w:rsidRPr="00C23185">
                <w:rPr>
                  <w:rFonts w:ascii="宋体" w:hAnsi="宋体" w:hint="eastAsia"/>
                  <w:szCs w:val="20"/>
                  <w:rPrChange w:id="255" w:author="csuheshibo@163.com" w:date="2018-10-27T13:29:00Z">
                    <w:rPr>
                      <w:rFonts w:hint="eastAsia"/>
                    </w:rPr>
                  </w:rPrChange>
                </w:rPr>
                <w:t>关键问题。</w:t>
              </w:r>
            </w:ins>
          </w:p>
          <w:p w:rsidR="00C23185" w:rsidRPr="00C23185" w:rsidRDefault="002028CE" w:rsidP="00C23185">
            <w:pPr>
              <w:pStyle w:val="a9"/>
              <w:numPr>
                <w:ilvl w:val="0"/>
                <w:numId w:val="22"/>
              </w:numPr>
              <w:spacing w:line="360" w:lineRule="auto"/>
              <w:ind w:firstLineChars="0"/>
              <w:rPr>
                <w:ins w:id="256" w:author="csuheshibo@163.com" w:date="2018-10-27T13:29:00Z"/>
                <w:rFonts w:ascii="宋体" w:hAnsi="宋体"/>
                <w:szCs w:val="20"/>
                <w:rPrChange w:id="257" w:author="csuheshibo@163.com" w:date="2018-10-27T13:29:00Z">
                  <w:rPr>
                    <w:ins w:id="258" w:author="csuheshibo@163.com" w:date="2018-10-27T13:29:00Z"/>
                  </w:rPr>
                </w:rPrChange>
              </w:rPr>
              <w:pPrChange w:id="259" w:author="csuheshibo@163.com" w:date="2018-10-27T13:29:00Z">
                <w:pPr>
                  <w:ind w:firstLineChars="200" w:firstLine="480"/>
                </w:pPr>
              </w:pPrChange>
            </w:pPr>
            <w:ins w:id="260" w:author="csuheshibo@163.com" w:date="2018-10-18T18:55:00Z">
              <w:r w:rsidRPr="00C23185">
                <w:rPr>
                  <w:rFonts w:ascii="宋体" w:hAnsi="宋体" w:hint="eastAsia"/>
                  <w:szCs w:val="20"/>
                  <w:rPrChange w:id="261" w:author="csuheshibo@163.com" w:date="2018-10-27T13:29:00Z">
                    <w:rPr>
                      <w:rFonts w:hint="eastAsia"/>
                    </w:rPr>
                  </w:rPrChange>
                </w:rPr>
                <w:t>以</w:t>
              </w:r>
            </w:ins>
            <w:ins w:id="262" w:author="csuheshibo@163.com" w:date="2018-10-19T18:08:00Z">
              <w:r w:rsidR="002F7498" w:rsidRPr="00C23185">
                <w:rPr>
                  <w:rFonts w:ascii="宋体" w:hAnsi="宋体" w:hint="eastAsia"/>
                  <w:szCs w:val="20"/>
                  <w:rPrChange w:id="263" w:author="csuheshibo@163.com" w:date="2018-10-27T13:29:00Z">
                    <w:rPr>
                      <w:rFonts w:hint="eastAsia"/>
                    </w:rPr>
                  </w:rPrChange>
                </w:rPr>
                <w:t>单纯视觉的方式进行构图</w:t>
              </w:r>
            </w:ins>
            <w:ins w:id="264" w:author="csuheshibo@163.com" w:date="2018-10-19T18:09:00Z">
              <w:r w:rsidR="002F7498" w:rsidRPr="00C23185">
                <w:rPr>
                  <w:rFonts w:ascii="宋体" w:hAnsi="宋体" w:hint="eastAsia"/>
                  <w:szCs w:val="20"/>
                  <w:rPrChange w:id="265" w:author="csuheshibo@163.com" w:date="2018-10-27T13:29:00Z">
                    <w:rPr>
                      <w:rFonts w:hint="eastAsia"/>
                    </w:rPr>
                  </w:rPrChange>
                </w:rPr>
                <w:t>无法确定初始化尺度问题，在构图追踪的过程中也难以提供一个</w:t>
              </w:r>
            </w:ins>
            <w:ins w:id="266" w:author="csuheshibo@163.com" w:date="2018-10-19T18:10:00Z">
              <w:r w:rsidR="002F7498" w:rsidRPr="00C23185">
                <w:rPr>
                  <w:rFonts w:ascii="宋体" w:hAnsi="宋体" w:hint="eastAsia"/>
                  <w:szCs w:val="20"/>
                  <w:rPrChange w:id="267" w:author="csuheshibo@163.com" w:date="2018-10-27T13:29:00Z">
                    <w:rPr>
                      <w:rFonts w:hint="eastAsia"/>
                    </w:rPr>
                  </w:rPrChange>
                </w:rPr>
                <w:t>较好的初始位姿，并且在运动模糊或者大角度转向时无法精确构图，</w:t>
              </w:r>
            </w:ins>
            <w:ins w:id="268" w:author="csuheshibo@163.com" w:date="2018-10-19T21:39:00Z">
              <w:r w:rsidR="00413D6D" w:rsidRPr="00C23185">
                <w:rPr>
                  <w:rFonts w:ascii="宋体" w:hAnsi="宋体" w:hint="eastAsia"/>
                  <w:szCs w:val="20"/>
                  <w:rPrChange w:id="269" w:author="csuheshibo@163.com" w:date="2018-10-27T13:29:00Z">
                    <w:rPr>
                      <w:rFonts w:hint="eastAsia"/>
                    </w:rPr>
                  </w:rPrChange>
                </w:rPr>
                <w:t>因此</w:t>
              </w:r>
            </w:ins>
            <w:ins w:id="270" w:author="csuheshibo@163.com" w:date="2018-10-19T18:10:00Z">
              <w:r w:rsidR="002F7498" w:rsidRPr="00C23185">
                <w:rPr>
                  <w:rFonts w:ascii="宋体" w:hAnsi="宋体" w:hint="eastAsia"/>
                  <w:szCs w:val="20"/>
                  <w:rPrChange w:id="271" w:author="csuheshibo@163.com" w:date="2018-10-27T13:29:00Z">
                    <w:rPr>
                      <w:rFonts w:hint="eastAsia"/>
                    </w:rPr>
                  </w:rPrChange>
                </w:rPr>
                <w:t>考虑</w:t>
              </w:r>
            </w:ins>
            <w:ins w:id="272" w:author="csuheshibo@163.com" w:date="2018-10-19T18:11:00Z">
              <w:r w:rsidR="002F7498" w:rsidRPr="00C23185">
                <w:rPr>
                  <w:rFonts w:ascii="宋体" w:hAnsi="宋体" w:hint="eastAsia"/>
                  <w:szCs w:val="20"/>
                  <w:rPrChange w:id="273" w:author="csuheshibo@163.com" w:date="2018-10-27T13:29:00Z">
                    <w:rPr>
                      <w:rFonts w:hint="eastAsia"/>
                    </w:rPr>
                  </w:rPrChange>
                </w:rPr>
                <w:t>加入</w:t>
              </w:r>
              <w:r w:rsidR="002F7498" w:rsidRPr="00C23185">
                <w:rPr>
                  <w:rFonts w:ascii="宋体" w:hAnsi="宋体" w:hint="eastAsia"/>
                  <w:szCs w:val="20"/>
                  <w:rPrChange w:id="274" w:author="csuheshibo@163.com" w:date="2018-10-27T13:29:00Z">
                    <w:rPr>
                      <w:rFonts w:hint="eastAsia"/>
                    </w:rPr>
                  </w:rPrChange>
                </w:rPr>
                <w:t>IMU</w:t>
              </w:r>
              <w:r w:rsidR="002F7498" w:rsidRPr="00C23185">
                <w:rPr>
                  <w:rFonts w:ascii="宋体" w:hAnsi="宋体" w:hint="eastAsia"/>
                  <w:szCs w:val="20"/>
                  <w:rPrChange w:id="275" w:author="csuheshibo@163.com" w:date="2018-10-27T13:29:00Z">
                    <w:rPr>
                      <w:rFonts w:hint="eastAsia"/>
                    </w:rPr>
                  </w:rPrChange>
                </w:rPr>
                <w:t>信息进行多源融合来提高</w:t>
              </w:r>
              <w:r w:rsidR="00425B0A" w:rsidRPr="00C23185">
                <w:rPr>
                  <w:rFonts w:ascii="宋体" w:hAnsi="宋体" w:hint="eastAsia"/>
                  <w:szCs w:val="20"/>
                  <w:rPrChange w:id="276" w:author="csuheshibo@163.com" w:date="2018-10-27T13:29:00Z">
                    <w:rPr>
                      <w:rFonts w:hint="eastAsia"/>
                    </w:rPr>
                  </w:rPrChange>
                </w:rPr>
                <w:t>构图的</w:t>
              </w:r>
            </w:ins>
            <w:ins w:id="277" w:author="csuheshibo@163.com" w:date="2018-10-19T18:12:00Z">
              <w:r w:rsidR="00425B0A" w:rsidRPr="00C23185">
                <w:rPr>
                  <w:rFonts w:ascii="宋体" w:hAnsi="宋体" w:hint="eastAsia"/>
                  <w:szCs w:val="20"/>
                  <w:rPrChange w:id="278" w:author="csuheshibo@163.com" w:date="2018-10-27T13:29:00Z">
                    <w:rPr>
                      <w:rFonts w:hint="eastAsia"/>
                    </w:rPr>
                  </w:rPrChange>
                </w:rPr>
                <w:t>准确性，以解决上述问题，</w:t>
              </w:r>
              <w:r w:rsidR="00425B0A">
                <w:rPr>
                  <w:rFonts w:hint="eastAsia"/>
                </w:rPr>
                <w:t>这是本课题</w:t>
              </w:r>
              <w:r w:rsidR="00425B0A" w:rsidRPr="005154A8">
                <w:rPr>
                  <w:rFonts w:hint="eastAsia"/>
                </w:rPr>
                <w:t>研究的</w:t>
              </w:r>
            </w:ins>
            <w:ins w:id="279" w:author="csuheshibo@163.com" w:date="2018-10-19T21:23:00Z">
              <w:r w:rsidR="00661CA5">
                <w:rPr>
                  <w:rFonts w:hint="eastAsia"/>
                </w:rPr>
                <w:t>第二个</w:t>
              </w:r>
            </w:ins>
            <w:ins w:id="280" w:author="csuheshibo@163.com" w:date="2018-10-19T18:12:00Z">
              <w:r w:rsidR="00425B0A" w:rsidRPr="005154A8">
                <w:rPr>
                  <w:rFonts w:hint="eastAsia"/>
                </w:rPr>
                <w:t>关键问题</w:t>
              </w:r>
            </w:ins>
            <w:ins w:id="281" w:author="csuheshibo@163.com" w:date="2018-10-19T21:23:00Z">
              <w:r w:rsidR="00661CA5">
                <w:rPr>
                  <w:rFonts w:hint="eastAsia"/>
                </w:rPr>
                <w:t>。</w:t>
              </w:r>
            </w:ins>
          </w:p>
          <w:p w:rsidR="00425B0A" w:rsidRPr="00C23185" w:rsidRDefault="00425B0A" w:rsidP="00C23185">
            <w:pPr>
              <w:pStyle w:val="a9"/>
              <w:numPr>
                <w:ilvl w:val="0"/>
                <w:numId w:val="22"/>
              </w:numPr>
              <w:spacing w:line="360" w:lineRule="auto"/>
              <w:ind w:firstLineChars="0"/>
              <w:rPr>
                <w:ins w:id="282" w:author="csuheshibo@163.com" w:date="2018-10-19T18:14:00Z"/>
                <w:rFonts w:ascii="宋体" w:hAnsi="宋体"/>
                <w:szCs w:val="20"/>
                <w:rPrChange w:id="283" w:author="csuheshibo@163.com" w:date="2018-10-27T13:29:00Z">
                  <w:rPr>
                    <w:ins w:id="284" w:author="csuheshibo@163.com" w:date="2018-10-19T18:14:00Z"/>
                  </w:rPr>
                </w:rPrChange>
              </w:rPr>
              <w:pPrChange w:id="285" w:author="csuheshibo@163.com" w:date="2018-10-27T13:29:00Z">
                <w:pPr>
                  <w:ind w:firstLineChars="200" w:firstLine="480"/>
                </w:pPr>
              </w:pPrChange>
            </w:pPr>
            <w:ins w:id="286" w:author="csuheshibo@163.com" w:date="2018-10-19T18:14:00Z">
              <w:r w:rsidRPr="00C23185">
                <w:rPr>
                  <w:rFonts w:ascii="宋体" w:hAnsi="宋体" w:hint="eastAsia"/>
                  <w:szCs w:val="20"/>
                  <w:rPrChange w:id="287" w:author="csuheshibo@163.com" w:date="2018-10-27T13:29:00Z">
                    <w:rPr>
                      <w:rFonts w:ascii="宋体" w:hAnsi="宋体" w:hint="eastAsia"/>
                      <w:szCs w:val="20"/>
                    </w:rPr>
                  </w:rPrChange>
                </w:rPr>
                <w:t>在得到高精度的</w:t>
              </w:r>
              <w:proofErr w:type="gramStart"/>
              <w:r w:rsidRPr="00C23185">
                <w:rPr>
                  <w:rFonts w:ascii="宋体" w:hAnsi="宋体" w:hint="eastAsia"/>
                  <w:szCs w:val="20"/>
                  <w:rPrChange w:id="288" w:author="csuheshibo@163.com" w:date="2018-10-27T13:29:00Z">
                    <w:rPr>
                      <w:rFonts w:ascii="宋体" w:hAnsi="宋体" w:hint="eastAsia"/>
                      <w:szCs w:val="20"/>
                    </w:rPr>
                  </w:rPrChange>
                </w:rPr>
                <w:t>稀疏点</w:t>
              </w:r>
              <w:proofErr w:type="gramEnd"/>
              <w:r w:rsidRPr="00C23185">
                <w:rPr>
                  <w:rFonts w:ascii="宋体" w:hAnsi="宋体" w:hint="eastAsia"/>
                  <w:szCs w:val="20"/>
                  <w:rPrChange w:id="289" w:author="csuheshibo@163.com" w:date="2018-10-27T13:29:00Z">
                    <w:rPr>
                      <w:rFonts w:ascii="宋体" w:hAnsi="宋体" w:hint="eastAsia"/>
                      <w:szCs w:val="20"/>
                    </w:rPr>
                  </w:rPrChange>
                </w:rPr>
                <w:t>云后，能够通过多视角几何技术生成</w:t>
              </w:r>
              <w:proofErr w:type="gramStart"/>
              <w:r w:rsidRPr="00C23185">
                <w:rPr>
                  <w:rFonts w:ascii="宋体" w:hAnsi="宋体" w:hint="eastAsia"/>
                  <w:szCs w:val="20"/>
                  <w:rPrChange w:id="290" w:author="csuheshibo@163.com" w:date="2018-10-27T13:29:00Z">
                    <w:rPr>
                      <w:rFonts w:ascii="宋体" w:hAnsi="宋体" w:hint="eastAsia"/>
                      <w:szCs w:val="20"/>
                    </w:rPr>
                  </w:rPrChange>
                </w:rPr>
                <w:t>稠密点</w:t>
              </w:r>
              <w:proofErr w:type="gramEnd"/>
              <w:r w:rsidRPr="00C23185">
                <w:rPr>
                  <w:rFonts w:ascii="宋体" w:hAnsi="宋体" w:hint="eastAsia"/>
                  <w:szCs w:val="20"/>
                  <w:rPrChange w:id="291" w:author="csuheshibo@163.com" w:date="2018-10-27T13:29:00Z">
                    <w:rPr>
                      <w:rFonts w:ascii="宋体" w:hAnsi="宋体" w:hint="eastAsia"/>
                      <w:szCs w:val="20"/>
                    </w:rPr>
                  </w:rPrChange>
                </w:rPr>
                <w:t>云。</w:t>
              </w:r>
            </w:ins>
            <w:ins w:id="292" w:author="csuheshibo@163.com" w:date="2018-10-19T18:17:00Z">
              <w:r w:rsidRPr="00C23185">
                <w:rPr>
                  <w:rFonts w:ascii="宋体" w:hAnsi="宋体" w:hint="eastAsia"/>
                  <w:szCs w:val="20"/>
                  <w:rPrChange w:id="293" w:author="csuheshibo@163.com" w:date="2018-10-27T13:29:00Z">
                    <w:rPr>
                      <w:rFonts w:ascii="宋体" w:hAnsi="宋体" w:hint="eastAsia"/>
                      <w:szCs w:val="20"/>
                    </w:rPr>
                  </w:rPrChange>
                </w:rPr>
                <w:t>在得到</w:t>
              </w:r>
            </w:ins>
            <w:proofErr w:type="gramStart"/>
            <w:ins w:id="294" w:author="csuheshibo@163.com" w:date="2018-10-19T18:18:00Z">
              <w:r w:rsidRPr="00C23185">
                <w:rPr>
                  <w:rFonts w:ascii="宋体" w:hAnsi="宋体" w:hint="eastAsia"/>
                  <w:szCs w:val="20"/>
                  <w:rPrChange w:id="295" w:author="csuheshibo@163.com" w:date="2018-10-27T13:29:00Z">
                    <w:rPr>
                      <w:rFonts w:ascii="宋体" w:hAnsi="宋体" w:hint="eastAsia"/>
                      <w:szCs w:val="20"/>
                    </w:rPr>
                  </w:rPrChange>
                </w:rPr>
                <w:t>稠密点</w:t>
              </w:r>
              <w:proofErr w:type="gramEnd"/>
              <w:r w:rsidRPr="00C23185">
                <w:rPr>
                  <w:rFonts w:ascii="宋体" w:hAnsi="宋体" w:hint="eastAsia"/>
                  <w:szCs w:val="20"/>
                  <w:rPrChange w:id="296" w:author="csuheshibo@163.com" w:date="2018-10-27T13:29:00Z">
                    <w:rPr>
                      <w:rFonts w:ascii="宋体" w:hAnsi="宋体" w:hint="eastAsia"/>
                      <w:szCs w:val="20"/>
                    </w:rPr>
                  </w:rPrChange>
                </w:rPr>
                <w:t>云后，</w:t>
              </w:r>
            </w:ins>
            <w:ins w:id="297" w:author="csuheshibo@163.com" w:date="2018-10-19T18:14:00Z">
              <w:r>
                <w:rPr>
                  <w:rFonts w:hint="eastAsia"/>
                </w:rPr>
                <w:t>由于缺少语义和结构化信息很难直接被人类理解，也很难将环境中的语义结构先验知识融入到优化流程中。</w:t>
              </w:r>
            </w:ins>
            <w:ins w:id="298" w:author="csuheshibo@163.com" w:date="2018-10-19T18:18:00Z">
              <w:r>
                <w:rPr>
                  <w:rFonts w:hint="eastAsia"/>
                </w:rPr>
                <w:t>因此如何从</w:t>
              </w:r>
              <w:proofErr w:type="gramStart"/>
              <w:r>
                <w:rPr>
                  <w:rFonts w:hint="eastAsia"/>
                </w:rPr>
                <w:t>稠密点</w:t>
              </w:r>
              <w:proofErr w:type="gramEnd"/>
              <w:r>
                <w:rPr>
                  <w:rFonts w:hint="eastAsia"/>
                </w:rPr>
                <w:t>云中提取</w:t>
              </w:r>
            </w:ins>
            <w:ins w:id="299" w:author="csuheshibo@163.com" w:date="2018-10-19T18:19:00Z">
              <w:r>
                <w:rPr>
                  <w:rFonts w:hint="eastAsia"/>
                </w:rPr>
                <w:t>语义元素，并</w:t>
              </w:r>
            </w:ins>
            <w:ins w:id="300" w:author="csuheshibo@163.com" w:date="2018-10-19T18:20:00Z">
              <w:r>
                <w:rPr>
                  <w:rFonts w:hint="eastAsia"/>
                </w:rPr>
                <w:t>根据语义结构先验知识约束得到语义化结构地图，是本课题研究的</w:t>
              </w:r>
            </w:ins>
            <w:ins w:id="301" w:author="csuheshibo@163.com" w:date="2018-10-19T21:22:00Z">
              <w:r w:rsidR="00056B08">
                <w:rPr>
                  <w:rFonts w:hint="eastAsia"/>
                </w:rPr>
                <w:t>第三个关键</w:t>
              </w:r>
            </w:ins>
            <w:ins w:id="302" w:author="csuheshibo@163.com" w:date="2018-10-19T21:23:00Z">
              <w:r w:rsidR="00056B08">
                <w:rPr>
                  <w:rFonts w:hint="eastAsia"/>
                </w:rPr>
                <w:t>问题</w:t>
              </w:r>
            </w:ins>
            <w:ins w:id="303" w:author="csuheshibo@163.com" w:date="2018-10-19T18:21:00Z">
              <w:r>
                <w:rPr>
                  <w:rFonts w:hint="eastAsia"/>
                </w:rPr>
                <w:t>。</w:t>
              </w:r>
            </w:ins>
          </w:p>
          <w:p w:rsidR="0031409C" w:rsidRPr="00425B0A" w:rsidDel="00D41539" w:rsidRDefault="009526A8">
            <w:pPr>
              <w:rPr>
                <w:del w:id="304" w:author="csuheshibo@163.com" w:date="2018-10-18T18:37:00Z"/>
                <w:rFonts w:ascii="宋体" w:hAnsi="宋体"/>
                <w:szCs w:val="20"/>
                <w:rPrChange w:id="305" w:author="csuheshibo@163.com" w:date="2018-10-19T18:12:00Z">
                  <w:rPr>
                    <w:del w:id="306" w:author="csuheshibo@163.com" w:date="2018-10-18T18:37:00Z"/>
                    <w:rFonts w:ascii="黑体" w:eastAsia="黑体" w:cs="Times New Roman"/>
                    <w:szCs w:val="24"/>
                  </w:rPr>
                </w:rPrChange>
              </w:rPr>
              <w:pPrChange w:id="307" w:author="csuheshibo@163.com" w:date="2018-10-19T18:12:00Z">
                <w:pPr>
                  <w:spacing w:before="120" w:line="240" w:lineRule="auto"/>
                </w:pPr>
              </w:pPrChange>
            </w:pPr>
            <w:del w:id="308" w:author="csuheshibo@163.com" w:date="2018-10-18T18:38:00Z">
              <w:r w:rsidRPr="00425B0A" w:rsidDel="00D41539">
                <w:rPr>
                  <w:rFonts w:ascii="宋体" w:hAnsi="宋体" w:hint="eastAsia"/>
                  <w:szCs w:val="20"/>
                  <w:rPrChange w:id="309" w:author="csuheshibo@163.com" w:date="2018-10-19T18:12:00Z">
                    <w:rPr>
                      <w:rFonts w:cs="Times New Roman" w:hint="eastAsia"/>
                      <w:szCs w:val="24"/>
                    </w:rPr>
                  </w:rPrChange>
                </w:rPr>
                <w:delText>实现场景的三维重建，再</w:delText>
              </w:r>
              <w:r w:rsidR="002E5AAC" w:rsidRPr="00425B0A" w:rsidDel="00D41539">
                <w:rPr>
                  <w:rFonts w:ascii="宋体" w:hAnsi="宋体" w:hint="eastAsia"/>
                  <w:szCs w:val="20"/>
                  <w:rPrChange w:id="310" w:author="csuheshibo@163.com" w:date="2018-10-19T18:12:00Z">
                    <w:rPr>
                      <w:rFonts w:cs="Times New Roman" w:hint="eastAsia"/>
                      <w:szCs w:val="24"/>
                    </w:rPr>
                  </w:rPrChange>
                </w:rPr>
                <w:delText>提取语义信息</w:delText>
              </w:r>
              <w:r w:rsidRPr="00425B0A" w:rsidDel="00D41539">
                <w:rPr>
                  <w:rFonts w:ascii="宋体" w:hAnsi="宋体" w:hint="eastAsia"/>
                  <w:szCs w:val="20"/>
                  <w:rPrChange w:id="311" w:author="csuheshibo@163.com" w:date="2018-10-19T18:12:00Z">
                    <w:rPr>
                      <w:rFonts w:cs="Times New Roman" w:hint="eastAsia"/>
                      <w:szCs w:val="24"/>
                    </w:rPr>
                  </w:rPrChange>
                </w:rPr>
                <w:delText>并</w:delText>
              </w:r>
              <w:r w:rsidR="002E5AAC" w:rsidRPr="00425B0A" w:rsidDel="00D41539">
                <w:rPr>
                  <w:rFonts w:ascii="宋体" w:hAnsi="宋体" w:hint="eastAsia"/>
                  <w:szCs w:val="20"/>
                  <w:rPrChange w:id="312" w:author="csuheshibo@163.com" w:date="2018-10-19T18:12:00Z">
                    <w:rPr>
                      <w:rFonts w:cs="Times New Roman" w:hint="eastAsia"/>
                      <w:szCs w:val="24"/>
                    </w:rPr>
                  </w:rPrChange>
                </w:rPr>
                <w:delText>生成结构化地图。</w:delText>
              </w:r>
            </w:del>
          </w:p>
          <w:p w:rsidR="00D41539" w:rsidRPr="00206154" w:rsidRDefault="00D41539">
            <w:pPr>
              <w:rPr>
                <w:ins w:id="313" w:author="csuheshibo@163.com" w:date="2018-10-18T18:37:00Z"/>
              </w:rPr>
              <w:pPrChange w:id="314" w:author="csuheshibo@163.com" w:date="2018-10-19T18:12:00Z">
                <w:pPr>
                  <w:ind w:firstLineChars="200" w:firstLine="480"/>
                </w:pPr>
              </w:pPrChange>
            </w:pPr>
          </w:p>
          <w:p w:rsidR="0031409C" w:rsidRPr="0031409C" w:rsidRDefault="0031409C" w:rsidP="00C23185">
            <w:pPr>
              <w:pStyle w:val="a9"/>
              <w:numPr>
                <w:ilvl w:val="0"/>
                <w:numId w:val="16"/>
              </w:numPr>
              <w:spacing w:before="120"/>
              <w:ind w:firstLineChars="0"/>
              <w:rPr>
                <w:rFonts w:ascii="黑体" w:eastAsia="黑体" w:cs="Times New Roman"/>
                <w:szCs w:val="24"/>
              </w:rPr>
              <w:pPrChange w:id="315" w:author="csuheshibo@163.com" w:date="2018-10-27T13:30:00Z">
                <w:pPr>
                  <w:spacing w:before="120" w:line="240" w:lineRule="auto"/>
                </w:pPr>
              </w:pPrChange>
            </w:pPr>
            <w:del w:id="316" w:author="csuheshibo@163.com" w:date="2018-10-27T13:30:00Z">
              <w:r w:rsidRPr="0031409C" w:rsidDel="00C23185">
                <w:rPr>
                  <w:rFonts w:ascii="黑体" w:eastAsia="黑体" w:cs="Times New Roman" w:hint="eastAsia"/>
                  <w:szCs w:val="24"/>
                </w:rPr>
                <w:delText>2）</w:delText>
              </w:r>
            </w:del>
            <w:r w:rsidRPr="0031409C">
              <w:rPr>
                <w:rFonts w:ascii="黑体" w:eastAsia="黑体" w:cs="Times New Roman" w:hint="eastAsia"/>
                <w:szCs w:val="24"/>
              </w:rPr>
              <w:t>课题来源、选题依据和背景情况</w:t>
            </w:r>
          </w:p>
          <w:p w:rsidR="003B3A9D" w:rsidRPr="00364DA0" w:rsidRDefault="00C23185" w:rsidP="00B4259A">
            <w:pPr>
              <w:spacing w:before="120" w:line="276" w:lineRule="auto"/>
              <w:ind w:firstLineChars="200" w:firstLine="480"/>
              <w:rPr>
                <w:rFonts w:ascii="黑体" w:eastAsia="黑体" w:cs="Times New Roman"/>
                <w:szCs w:val="24"/>
              </w:rPr>
            </w:pPr>
            <w:ins w:id="317" w:author="csuheshibo@163.com" w:date="2018-10-27T13:30:00Z">
              <w:r>
                <w:rPr>
                  <w:rFonts w:ascii="黑体" w:eastAsia="黑体" w:cs="Times New Roman" w:hint="eastAsia"/>
                  <w:szCs w:val="24"/>
                </w:rPr>
                <w:t>（1）</w:t>
              </w:r>
            </w:ins>
            <w:del w:id="318" w:author="csuheshibo@163.com" w:date="2018-10-27T13:30:00Z">
              <w:r w:rsidR="00B4259A" w:rsidDel="00C23185">
                <w:rPr>
                  <w:rFonts w:ascii="黑体" w:eastAsia="黑体" w:cs="Times New Roman" w:hint="eastAsia"/>
                  <w:szCs w:val="24"/>
                </w:rPr>
                <w:delText>1.2.1</w:delText>
              </w:r>
            </w:del>
            <w:r w:rsidR="003B3A9D" w:rsidRPr="00364DA0">
              <w:rPr>
                <w:rFonts w:ascii="黑体" w:eastAsia="黑体" w:cs="Times New Roman" w:hint="eastAsia"/>
                <w:szCs w:val="24"/>
              </w:rPr>
              <w:t>课题来源</w:t>
            </w:r>
          </w:p>
          <w:p w:rsidR="003B3A9D" w:rsidRPr="00364DA0" w:rsidRDefault="003B3A9D" w:rsidP="00FF4382">
            <w:pPr>
              <w:spacing w:before="120"/>
              <w:ind w:firstLine="480"/>
              <w:rPr>
                <w:rFonts w:ascii="宋体" w:hAnsi="宋体" w:cs="Times New Roman"/>
                <w:szCs w:val="24"/>
              </w:rPr>
            </w:pPr>
            <w:r w:rsidRPr="00364DA0">
              <w:rPr>
                <w:rFonts w:ascii="宋体" w:hAnsi="宋体" w:cs="Times New Roman" w:hint="eastAsia"/>
                <w:szCs w:val="24"/>
              </w:rPr>
              <w:t>项目来源：</w:t>
            </w:r>
            <w:r w:rsidR="00C42946" w:rsidRPr="00364DA0">
              <w:rPr>
                <w:rFonts w:ascii="宋体" w:hAnsi="宋体" w:cs="Times New Roman"/>
                <w:szCs w:val="24"/>
              </w:rPr>
              <w:t xml:space="preserve"> </w:t>
            </w:r>
            <w:r w:rsidR="0031409C">
              <w:rPr>
                <w:rFonts w:ascii="宋体" w:hAnsi="宋体" w:cs="Times New Roman" w:hint="eastAsia"/>
                <w:szCs w:val="24"/>
              </w:rPr>
              <w:t>国家自然科学基金</w:t>
            </w:r>
          </w:p>
          <w:p w:rsidR="008F33F4" w:rsidRPr="00364DA0" w:rsidRDefault="003B3A9D" w:rsidP="00C23185">
            <w:pPr>
              <w:spacing w:before="120" w:line="276" w:lineRule="auto"/>
              <w:ind w:firstLine="480"/>
              <w:rPr>
                <w:rFonts w:ascii="宋体" w:hAnsi="宋体" w:cs="Times New Roman" w:hint="eastAsia"/>
                <w:szCs w:val="24"/>
              </w:rPr>
              <w:pPrChange w:id="319" w:author="csuheshibo@163.com" w:date="2018-10-27T13:30:00Z">
                <w:pPr>
                  <w:spacing w:before="120" w:line="276" w:lineRule="auto"/>
                  <w:ind w:firstLine="480"/>
                </w:pPr>
              </w:pPrChange>
            </w:pPr>
            <w:r w:rsidRPr="00364DA0">
              <w:rPr>
                <w:rFonts w:ascii="宋体" w:hAnsi="宋体" w:cs="Times New Roman" w:hint="eastAsia"/>
                <w:szCs w:val="24"/>
              </w:rPr>
              <w:t>项目</w:t>
            </w:r>
            <w:r w:rsidRPr="00364DA0">
              <w:rPr>
                <w:rFonts w:ascii="宋体" w:hAnsi="宋体" w:cs="Times New Roman"/>
                <w:szCs w:val="24"/>
              </w:rPr>
              <w:t>名称：</w:t>
            </w:r>
            <w:r w:rsidR="00761189" w:rsidRPr="00364DA0">
              <w:rPr>
                <w:rFonts w:ascii="宋体" w:hAnsi="宋体" w:cs="Times New Roman"/>
                <w:szCs w:val="24"/>
              </w:rPr>
              <w:t xml:space="preserve"> </w:t>
            </w:r>
            <w:r w:rsidR="0031409C" w:rsidRPr="0031409C">
              <w:rPr>
                <w:rFonts w:ascii="宋体" w:hAnsi="宋体" w:cs="Times New Roman" w:hint="eastAsia"/>
                <w:szCs w:val="24"/>
              </w:rPr>
              <w:t>复杂环境多鱼眼相机协同结构化</w:t>
            </w:r>
            <w:proofErr w:type="spellStart"/>
            <w:r w:rsidR="0031409C" w:rsidRPr="0031409C">
              <w:rPr>
                <w:rFonts w:ascii="宋体" w:hAnsi="宋体" w:cs="Times New Roman" w:hint="eastAsia"/>
                <w:szCs w:val="24"/>
              </w:rPr>
              <w:t>vSLAM</w:t>
            </w:r>
            <w:proofErr w:type="spellEnd"/>
            <w:r w:rsidR="0031409C" w:rsidRPr="0031409C">
              <w:rPr>
                <w:rFonts w:ascii="宋体" w:hAnsi="宋体" w:cs="Times New Roman" w:hint="eastAsia"/>
                <w:szCs w:val="24"/>
              </w:rPr>
              <w:t>及评估体系研究</w:t>
            </w:r>
          </w:p>
          <w:p w:rsidR="003B3A9D" w:rsidRPr="00364DA0" w:rsidRDefault="00C23185" w:rsidP="00B4259A">
            <w:pPr>
              <w:spacing w:before="120" w:line="276" w:lineRule="auto"/>
              <w:ind w:firstLineChars="200" w:firstLine="480"/>
              <w:rPr>
                <w:rFonts w:ascii="黑体" w:eastAsia="黑体" w:cs="Times New Roman"/>
                <w:szCs w:val="24"/>
              </w:rPr>
            </w:pPr>
            <w:ins w:id="320" w:author="csuheshibo@163.com" w:date="2018-10-27T13:30:00Z">
              <w:r>
                <w:rPr>
                  <w:rFonts w:ascii="黑体" w:eastAsia="黑体" w:cs="Times New Roman" w:hint="eastAsia"/>
                  <w:szCs w:val="24"/>
                </w:rPr>
                <w:t>（2）</w:t>
              </w:r>
            </w:ins>
            <w:del w:id="321" w:author="csuheshibo@163.com" w:date="2018-10-27T13:30:00Z">
              <w:r w:rsidR="00B4259A" w:rsidDel="00C23185">
                <w:rPr>
                  <w:rFonts w:ascii="黑体" w:eastAsia="黑体" w:cs="Times New Roman" w:hint="eastAsia"/>
                  <w:szCs w:val="24"/>
                </w:rPr>
                <w:delText>1.2.2</w:delText>
              </w:r>
            </w:del>
            <w:r w:rsidR="003B3A9D" w:rsidRPr="00364DA0">
              <w:rPr>
                <w:rFonts w:ascii="黑体" w:eastAsia="黑体" w:cs="Times New Roman" w:hint="eastAsia"/>
                <w:szCs w:val="24"/>
              </w:rPr>
              <w:t>选题依据和背景情况</w:t>
            </w:r>
          </w:p>
          <w:p w:rsidR="00CD45D9" w:rsidRDefault="009526A8" w:rsidP="00CD45D9">
            <w:pPr>
              <w:ind w:firstLineChars="200" w:firstLine="480"/>
              <w:jc w:val="left"/>
              <w:rPr>
                <w:rFonts w:ascii="宋体" w:hAnsi="宋体"/>
                <w:szCs w:val="20"/>
              </w:rPr>
            </w:pPr>
            <w:r>
              <w:rPr>
                <w:rFonts w:ascii="宋体" w:hAnsi="宋体" w:hint="eastAsia"/>
                <w:szCs w:val="20"/>
              </w:rPr>
              <w:t>人类通过双眼来探索与发现世界，在</w:t>
            </w:r>
            <w:r w:rsidR="002F07DB" w:rsidRPr="002F07DB">
              <w:rPr>
                <w:rFonts w:ascii="宋体" w:hAnsi="宋体" w:hint="eastAsia"/>
                <w:szCs w:val="20"/>
              </w:rPr>
              <w:t>接收外部信息的方式中，有不到三成来自于听觉、触觉、嗅觉</w:t>
            </w:r>
            <w:proofErr w:type="gramStart"/>
            <w:r w:rsidR="002F07DB" w:rsidRPr="002F07DB">
              <w:rPr>
                <w:rFonts w:ascii="宋体" w:hAnsi="宋体" w:hint="eastAsia"/>
                <w:szCs w:val="20"/>
              </w:rPr>
              <w:t>等感受</w:t>
            </w:r>
            <w:proofErr w:type="gramEnd"/>
            <w:r w:rsidR="002F07DB" w:rsidRPr="002F07DB">
              <w:rPr>
                <w:rFonts w:ascii="宋体" w:hAnsi="宋体" w:hint="eastAsia"/>
                <w:szCs w:val="20"/>
              </w:rPr>
              <w:t>器官，而超过七成、最丰富、最复杂的信</w:t>
            </w:r>
            <w:r w:rsidR="002F07DB" w:rsidRPr="002F07DB">
              <w:rPr>
                <w:rFonts w:ascii="宋体" w:hAnsi="宋体" w:hint="eastAsia"/>
                <w:szCs w:val="20"/>
              </w:rPr>
              <w:lastRenderedPageBreak/>
              <w:t>息则通过视觉进行感知的。计算机视觉便是一种探索给计算机装备眼睛（摄像头）与大脑（算法）的技术，以使计算机能够自主独立的控制行为、解决问题，同时感知、理解、分析外部环境。20世纪60年代，计算机视觉得到了最初的发展。该阶段的研究重心主要体现在如何从二维图像中恢复出如立方体、圆柱体等立体化的三维形状，解释各个物体的空间位置关系。198</w:t>
            </w:r>
            <w:ins w:id="322" w:author="csuheshibo@163.com" w:date="2018-10-19T21:41:00Z">
              <w:r w:rsidR="00A76B2A">
                <w:rPr>
                  <w:rFonts w:ascii="宋体" w:hAnsi="宋体"/>
                  <w:szCs w:val="20"/>
                </w:rPr>
                <w:t>2</w:t>
              </w:r>
            </w:ins>
            <w:del w:id="323" w:author="csuheshibo@163.com" w:date="2018-10-19T21:41:00Z">
              <w:r w:rsidR="002F07DB" w:rsidRPr="002F07DB" w:rsidDel="00A76B2A">
                <w:rPr>
                  <w:rFonts w:ascii="宋体" w:hAnsi="宋体" w:hint="eastAsia"/>
                  <w:szCs w:val="20"/>
                </w:rPr>
                <w:delText>2</w:delText>
              </w:r>
            </w:del>
            <w:r w:rsidR="002F07DB" w:rsidRPr="002F07DB">
              <w:rPr>
                <w:rFonts w:ascii="宋体" w:hAnsi="宋体" w:hint="eastAsia"/>
                <w:szCs w:val="20"/>
              </w:rPr>
              <w:t>年</w:t>
            </w:r>
            <w:del w:id="324" w:author="csuheshibo@163.com" w:date="2018-10-19T21:41:00Z">
              <w:r w:rsidR="002F07DB" w:rsidRPr="002F07DB" w:rsidDel="00A76B2A">
                <w:rPr>
                  <w:rFonts w:ascii="宋体" w:hAnsi="宋体" w:hint="eastAsia"/>
                  <w:szCs w:val="20"/>
                </w:rPr>
                <w:delText>，</w:delText>
              </w:r>
            </w:del>
            <w:r w:rsidR="002F07DB">
              <w:rPr>
                <w:rFonts w:ascii="宋体" w:hAnsi="宋体" w:hint="eastAsia"/>
                <w:szCs w:val="20"/>
              </w:rPr>
              <w:t>David Marr</w:t>
            </w:r>
            <w:r w:rsidR="002F07DB" w:rsidRPr="002F07DB">
              <w:rPr>
                <w:rFonts w:ascii="宋体" w:hAnsi="宋体" w:hint="eastAsia"/>
                <w:szCs w:val="20"/>
              </w:rPr>
              <w:t>从信息处理的角度对数学、神经生理学、计算机图形学等学科的研究成果进行了归纳总结，并在此基础上提出了一系列计算机视觉理论。得益于这个完整明确的理论体系，计算机视觉得到了蓬勃的发展。它的核心思想是从二维图像恢复三维结构。图</w:t>
            </w:r>
            <w:r w:rsidR="002F07DB">
              <w:rPr>
                <w:rFonts w:ascii="宋体" w:hAnsi="宋体" w:hint="eastAsia"/>
                <w:szCs w:val="20"/>
              </w:rPr>
              <w:t>1</w:t>
            </w:r>
            <w:r w:rsidR="0031409C">
              <w:rPr>
                <w:rFonts w:ascii="宋体" w:hAnsi="宋体" w:hint="eastAsia"/>
                <w:szCs w:val="20"/>
              </w:rPr>
              <w:t>.</w:t>
            </w:r>
            <w:r w:rsidR="0031409C">
              <w:rPr>
                <w:rFonts w:ascii="宋体" w:hAnsi="宋体"/>
                <w:szCs w:val="20"/>
              </w:rPr>
              <w:t>1</w:t>
            </w:r>
            <w:r w:rsidR="002F07DB" w:rsidRPr="002F07DB">
              <w:rPr>
                <w:rFonts w:ascii="宋体" w:hAnsi="宋体" w:hint="eastAsia"/>
                <w:szCs w:val="20"/>
              </w:rPr>
              <w:t>展示的是经典Marr视觉信息处理过程。</w:t>
            </w:r>
          </w:p>
          <w:p w:rsidR="002F07DB" w:rsidRDefault="002F07DB" w:rsidP="002F07DB">
            <w:pPr>
              <w:ind w:firstLineChars="200" w:firstLine="480"/>
              <w:jc w:val="center"/>
            </w:pPr>
            <w:r>
              <w:rPr>
                <w:rFonts w:ascii="宋体" w:hAnsi="宋体" w:hint="eastAsia"/>
                <w:szCs w:val="20"/>
              </w:rPr>
              <w:t xml:space="preserve"> </w:t>
            </w:r>
            <w:r>
              <w:rPr>
                <w:rFonts w:ascii="宋体" w:hAnsi="宋体"/>
                <w:szCs w:val="20"/>
              </w:rPr>
              <w:t xml:space="preserve"> </w:t>
            </w:r>
            <w:r w:rsidR="00C23185">
              <w:object w:dxaOrig="10441" w:dyaOrig="6631">
                <v:shape id="_x0000_i1025" type="#_x0000_t75" style="width:284.85pt;height:177.2pt" o:ole="">
                  <v:imagedata r:id="rId12" o:title=""/>
                </v:shape>
                <o:OLEObject Type="Embed" ProgID="Visio.Drawing.15" ShapeID="_x0000_i1025" DrawAspect="Content" ObjectID="_1602155852" r:id="rId13"/>
              </w:object>
            </w:r>
          </w:p>
          <w:p w:rsidR="0031409C" w:rsidRPr="0031409C" w:rsidRDefault="0031409C" w:rsidP="002E5AAC">
            <w:pPr>
              <w:pStyle w:val="af"/>
              <w:jc w:val="center"/>
            </w:pPr>
            <w:bookmarkStart w:id="325" w:name="OLE_LINK7"/>
            <w:bookmarkStart w:id="326" w:name="OLE_LINK8"/>
            <w:r w:rsidRPr="0031409C">
              <w:rPr>
                <w:rFonts w:hint="eastAsia"/>
              </w:rPr>
              <w:t>图</w:t>
            </w:r>
            <w:r w:rsidRPr="0031409C">
              <w:rPr>
                <w:rFonts w:hint="eastAsia"/>
              </w:rPr>
              <w:t>1</w:t>
            </w:r>
            <w:r>
              <w:t>.1</w:t>
            </w:r>
            <w:r w:rsidRPr="0031409C">
              <w:t xml:space="preserve"> </w:t>
            </w:r>
            <w:del w:id="327" w:author="csuheshibo@163.com" w:date="2018-10-19T15:12:00Z">
              <w:r w:rsidRPr="0031409C" w:rsidDel="00F62A57">
                <w:rPr>
                  <w:rFonts w:hint="eastAsia"/>
                </w:rPr>
                <w:delText>：</w:delText>
              </w:r>
            </w:del>
            <w:r w:rsidRPr="0031409C">
              <w:rPr>
                <w:rFonts w:hint="eastAsia"/>
              </w:rPr>
              <w:t>视觉信息处理过程</w:t>
            </w:r>
          </w:p>
          <w:bookmarkEnd w:id="325"/>
          <w:bookmarkEnd w:id="326"/>
          <w:p w:rsidR="00C61425" w:rsidRDefault="00C61425" w:rsidP="00C61425">
            <w:pPr>
              <w:ind w:firstLineChars="200" w:firstLine="480"/>
              <w:rPr>
                <w:rFonts w:ascii="宋体" w:hAnsi="宋体"/>
                <w:szCs w:val="20"/>
              </w:rPr>
            </w:pPr>
            <w:r w:rsidRPr="006060D9">
              <w:rPr>
                <w:rFonts w:ascii="宋体" w:hAnsi="宋体" w:hint="eastAsia"/>
                <w:szCs w:val="20"/>
              </w:rPr>
              <w:t>近年来，图像的三维重建在计算机视觉中发挥了很大的作用，并且在质量和性能上有了较大的提</w:t>
            </w:r>
            <w:r>
              <w:rPr>
                <w:rFonts w:ascii="宋体" w:hAnsi="宋体" w:hint="eastAsia"/>
                <w:szCs w:val="20"/>
              </w:rPr>
              <w:t>升。其主要应用</w:t>
            </w:r>
            <w:r w:rsidRPr="006060D9">
              <w:rPr>
                <w:rFonts w:ascii="宋体" w:hAnsi="宋体" w:hint="eastAsia"/>
                <w:szCs w:val="20"/>
              </w:rPr>
              <w:t>是自动地对于难以建模的对象建模，加快了图像运用的建模过程。这种技术需要处理大量的数据，可以使用于室内和室外的场景, 而不受控制的环境通常影响室外场景，如密集建筑群，或者复杂的原始森林等。对于这些场景，虚拟现实和计算机模拟可以被用来分析工作环境和工作难度等方面，三维图像重建技术本身被视为一个生成</w:t>
            </w:r>
            <w:r w:rsidR="009526A8">
              <w:rPr>
                <w:rFonts w:ascii="宋体" w:hAnsi="宋体"/>
                <w:szCs w:val="20"/>
              </w:rPr>
              <w:t>3</w:t>
            </w:r>
            <w:r w:rsidR="009526A8">
              <w:rPr>
                <w:rFonts w:ascii="宋体" w:hAnsi="宋体" w:hint="eastAsia"/>
                <w:szCs w:val="20"/>
              </w:rPr>
              <w:t>D</w:t>
            </w:r>
            <w:r w:rsidRPr="006060D9">
              <w:rPr>
                <w:rFonts w:ascii="宋体" w:hAnsi="宋体" w:hint="eastAsia"/>
                <w:szCs w:val="20"/>
              </w:rPr>
              <w:t>模型的技术。快速有效完整重建类似于雕塑三维物体目标的三维模型成为目前的研究方向。由连续图像的三维重建主要是指从二维图像序列中的获取物体的信息并进行三维重建。然而,</w:t>
            </w:r>
            <w:r>
              <w:rPr>
                <w:rFonts w:ascii="宋体" w:hAnsi="宋体" w:hint="eastAsia"/>
                <w:szCs w:val="20"/>
              </w:rPr>
              <w:t>这个领域并没有引起人们足够的重视，因此本文将对三维重建的具体原理以及改善展开讨论。</w:t>
            </w:r>
          </w:p>
          <w:p w:rsidR="008419C9" w:rsidRPr="008419C9" w:rsidRDefault="0031409C" w:rsidP="00C23185">
            <w:pPr>
              <w:pStyle w:val="a9"/>
              <w:numPr>
                <w:ilvl w:val="0"/>
                <w:numId w:val="16"/>
              </w:numPr>
              <w:spacing w:before="120"/>
              <w:ind w:firstLineChars="0"/>
              <w:rPr>
                <w:rFonts w:ascii="黑体" w:eastAsia="黑体" w:cs="Times New Roman"/>
                <w:szCs w:val="24"/>
              </w:rPr>
              <w:pPrChange w:id="328" w:author="csuheshibo@163.com" w:date="2018-10-27T13:30:00Z">
                <w:pPr>
                  <w:spacing w:before="120" w:line="240" w:lineRule="auto"/>
                </w:pPr>
              </w:pPrChange>
            </w:pPr>
            <w:del w:id="329" w:author="csuheshibo@163.com" w:date="2018-10-27T13:30:00Z">
              <w:r w:rsidRPr="0031409C" w:rsidDel="00C23185">
                <w:rPr>
                  <w:rFonts w:ascii="黑体" w:eastAsia="黑体" w:cs="Times New Roman" w:hint="eastAsia"/>
                  <w:szCs w:val="24"/>
                </w:rPr>
                <w:lastRenderedPageBreak/>
                <w:delText>3）</w:delText>
              </w:r>
            </w:del>
            <w:r w:rsidRPr="0031409C">
              <w:rPr>
                <w:rFonts w:ascii="黑体" w:eastAsia="黑体" w:cs="Times New Roman" w:hint="eastAsia"/>
                <w:szCs w:val="24"/>
              </w:rPr>
              <w:t>课题的研究目标以及理论意义和实际应用价值</w:t>
            </w:r>
          </w:p>
          <w:p w:rsidR="008419C9" w:rsidRPr="00A76B2A" w:rsidDel="00A76B2A" w:rsidRDefault="00A76B2A">
            <w:pPr>
              <w:spacing w:before="120"/>
              <w:ind w:firstLineChars="200" w:firstLine="480"/>
              <w:rPr>
                <w:del w:id="330" w:author="csuheshibo@163.com" w:date="2018-10-19T21:42:00Z"/>
                <w:rFonts w:cs="Times New Roman"/>
                <w:szCs w:val="24"/>
                <w:rPrChange w:id="331" w:author="csuheshibo@163.com" w:date="2018-10-19T21:43:00Z">
                  <w:rPr>
                    <w:del w:id="332" w:author="csuheshibo@163.com" w:date="2018-10-19T21:42:00Z"/>
                    <w:rFonts w:ascii="黑体" w:eastAsia="黑体" w:cs="Times New Roman"/>
                    <w:szCs w:val="24"/>
                  </w:rPr>
                </w:rPrChange>
              </w:rPr>
              <w:pPrChange w:id="333" w:author="csuheshibo@163.com" w:date="2018-10-19T21:43:00Z">
                <w:pPr>
                  <w:spacing w:before="120" w:line="276" w:lineRule="auto"/>
                  <w:ind w:firstLineChars="200" w:firstLine="480"/>
                </w:pPr>
              </w:pPrChange>
            </w:pPr>
            <w:ins w:id="334" w:author="csuheshibo@163.com" w:date="2018-10-19T21:43:00Z">
              <w:r>
                <w:rPr>
                  <w:rFonts w:cs="Times New Roman"/>
                  <w:szCs w:val="24"/>
                </w:rPr>
                <w:t xml:space="preserve">    </w:t>
              </w:r>
            </w:ins>
            <w:del w:id="335" w:author="csuheshibo@163.com" w:date="2018-10-19T21:42:00Z">
              <w:r w:rsidR="008419C9" w:rsidRPr="00A76B2A" w:rsidDel="00A76B2A">
                <w:rPr>
                  <w:rFonts w:cs="Times New Roman"/>
                  <w:szCs w:val="24"/>
                  <w:rPrChange w:id="336" w:author="csuheshibo@163.com" w:date="2018-10-19T21:43:00Z">
                    <w:rPr>
                      <w:rFonts w:ascii="黑体" w:eastAsia="黑体" w:cs="Times New Roman"/>
                      <w:szCs w:val="24"/>
                    </w:rPr>
                  </w:rPrChange>
                </w:rPr>
                <w:delText>1.3.1</w:delText>
              </w:r>
              <w:r w:rsidR="008419C9" w:rsidRPr="00A76B2A" w:rsidDel="00A76B2A">
                <w:rPr>
                  <w:rFonts w:cs="Times New Roman" w:hint="eastAsia"/>
                  <w:szCs w:val="24"/>
                  <w:rPrChange w:id="337" w:author="csuheshibo@163.com" w:date="2018-10-19T21:43:00Z">
                    <w:rPr>
                      <w:rFonts w:ascii="黑体" w:eastAsia="黑体" w:cs="Times New Roman" w:hint="eastAsia"/>
                      <w:szCs w:val="24"/>
                    </w:rPr>
                  </w:rPrChange>
                </w:rPr>
                <w:delText>课题的研究目标</w:delText>
              </w:r>
            </w:del>
          </w:p>
          <w:p w:rsidR="00507FA9" w:rsidRPr="00A76B2A" w:rsidDel="00A76B2A" w:rsidRDefault="0031409C">
            <w:pPr>
              <w:tabs>
                <w:tab w:val="left" w:pos="2340"/>
                <w:tab w:val="left" w:pos="5940"/>
              </w:tabs>
              <w:ind w:firstLineChars="200" w:firstLine="480"/>
              <w:jc w:val="left"/>
              <w:rPr>
                <w:del w:id="338" w:author="csuheshibo@163.com" w:date="2018-10-19T21:42:00Z"/>
                <w:rFonts w:cs="Times New Roman"/>
                <w:szCs w:val="24"/>
              </w:rPr>
              <w:pPrChange w:id="339" w:author="csuheshibo@163.com" w:date="2018-10-19T21:43:00Z">
                <w:pPr>
                  <w:ind w:firstLineChars="200" w:firstLine="480"/>
                </w:pPr>
              </w:pPrChange>
            </w:pPr>
            <w:r w:rsidRPr="00A76B2A">
              <w:rPr>
                <w:rFonts w:cs="Times New Roman" w:hint="eastAsia"/>
                <w:szCs w:val="24"/>
              </w:rPr>
              <w:t>本课题的研究目标是</w:t>
            </w:r>
            <w:ins w:id="340" w:author="csuheshibo@163.com" w:date="2018-10-19T18:25:00Z">
              <w:r w:rsidR="008B0D9E" w:rsidRPr="00A76B2A">
                <w:rPr>
                  <w:rFonts w:cs="Times New Roman" w:hint="eastAsia"/>
                  <w:szCs w:val="24"/>
                </w:rPr>
                <w:t>能够实现视觉和</w:t>
              </w:r>
              <w:r w:rsidR="008B0D9E" w:rsidRPr="00A76B2A">
                <w:rPr>
                  <w:rFonts w:cs="Times New Roman"/>
                  <w:szCs w:val="24"/>
                </w:rPr>
                <w:t>IMU</w:t>
              </w:r>
              <w:r w:rsidR="008B0D9E" w:rsidRPr="00A76B2A">
                <w:rPr>
                  <w:rFonts w:cs="Times New Roman" w:hint="eastAsia"/>
                  <w:szCs w:val="24"/>
                </w:rPr>
                <w:t>信息的多源融合</w:t>
              </w:r>
            </w:ins>
            <w:ins w:id="341" w:author="csuheshibo@163.com" w:date="2018-10-19T18:26:00Z">
              <w:r w:rsidR="008B0D9E" w:rsidRPr="00A76B2A">
                <w:rPr>
                  <w:rFonts w:cs="Times New Roman" w:hint="eastAsia"/>
                  <w:szCs w:val="24"/>
                </w:rPr>
                <w:t>，解决三维重建过程中精确度不高，场景无法闭合等问题</w:t>
              </w:r>
            </w:ins>
            <w:ins w:id="342" w:author="csuheshibo@163.com" w:date="2018-10-19T18:27:00Z">
              <w:r w:rsidR="008B0D9E" w:rsidRPr="00A76B2A">
                <w:rPr>
                  <w:rFonts w:cs="Times New Roman" w:hint="eastAsia"/>
                  <w:szCs w:val="24"/>
                </w:rPr>
                <w:t>，并以</w:t>
              </w:r>
            </w:ins>
            <w:ins w:id="343" w:author="csuheshibo@163.com" w:date="2018-10-19T18:29:00Z">
              <w:r w:rsidR="008B0D9E" w:rsidRPr="00A76B2A">
                <w:rPr>
                  <w:rFonts w:cs="Times New Roman" w:hint="eastAsia"/>
                  <w:szCs w:val="24"/>
                </w:rPr>
                <w:t>重建后</w:t>
              </w:r>
            </w:ins>
            <w:ins w:id="344" w:author="csuheshibo@163.com" w:date="2018-10-19T18:27:00Z">
              <w:r w:rsidR="008B0D9E" w:rsidRPr="00A76B2A">
                <w:rPr>
                  <w:rFonts w:cs="Times New Roman" w:hint="eastAsia"/>
                  <w:szCs w:val="24"/>
                </w:rPr>
                <w:t>的</w:t>
              </w:r>
              <w:proofErr w:type="gramStart"/>
              <w:r w:rsidR="008B0D9E" w:rsidRPr="00A76B2A">
                <w:rPr>
                  <w:rFonts w:cs="Times New Roman" w:hint="eastAsia"/>
                  <w:szCs w:val="24"/>
                </w:rPr>
                <w:t>稀疏点</w:t>
              </w:r>
              <w:proofErr w:type="gramEnd"/>
              <w:r w:rsidR="008B0D9E" w:rsidRPr="00A76B2A">
                <w:rPr>
                  <w:rFonts w:cs="Times New Roman" w:hint="eastAsia"/>
                  <w:szCs w:val="24"/>
                </w:rPr>
                <w:t>云为</w:t>
              </w:r>
            </w:ins>
            <w:ins w:id="345" w:author="csuheshibo@163.com" w:date="2018-10-19T18:28:00Z">
              <w:r w:rsidR="008B0D9E" w:rsidRPr="00A76B2A">
                <w:rPr>
                  <w:rFonts w:cs="Times New Roman" w:hint="eastAsia"/>
                  <w:szCs w:val="24"/>
                </w:rPr>
                <w:t>基础</w:t>
              </w:r>
            </w:ins>
            <w:ins w:id="346" w:author="csuheshibo@163.com" w:date="2018-10-19T18:27:00Z">
              <w:r w:rsidR="008B0D9E" w:rsidRPr="00A76B2A">
                <w:rPr>
                  <w:rFonts w:cs="Times New Roman" w:hint="eastAsia"/>
                  <w:szCs w:val="24"/>
                </w:rPr>
                <w:t>，构建</w:t>
              </w:r>
              <w:proofErr w:type="gramStart"/>
              <w:r w:rsidR="008B0D9E" w:rsidRPr="00A76B2A">
                <w:rPr>
                  <w:rFonts w:cs="Times New Roman" w:hint="eastAsia"/>
                  <w:szCs w:val="24"/>
                </w:rPr>
                <w:t>稠密点</w:t>
              </w:r>
              <w:proofErr w:type="gramEnd"/>
              <w:r w:rsidR="008B0D9E" w:rsidRPr="00A76B2A">
                <w:rPr>
                  <w:rFonts w:cs="Times New Roman" w:hint="eastAsia"/>
                  <w:szCs w:val="24"/>
                </w:rPr>
                <w:t>云，提取</w:t>
              </w:r>
            </w:ins>
            <w:ins w:id="347" w:author="csuheshibo@163.com" w:date="2018-10-19T18:29:00Z">
              <w:r w:rsidR="008B0D9E" w:rsidRPr="00A76B2A">
                <w:rPr>
                  <w:rFonts w:cs="Times New Roman" w:hint="eastAsia"/>
                  <w:szCs w:val="24"/>
                </w:rPr>
                <w:t>语义元素，</w:t>
              </w:r>
            </w:ins>
            <w:ins w:id="348" w:author="csuheshibo@163.com" w:date="2018-10-19T18:30:00Z">
              <w:r w:rsidR="008B0D9E" w:rsidRPr="00936B37">
                <w:rPr>
                  <w:rFonts w:cs="Times New Roman" w:hint="eastAsia"/>
                  <w:szCs w:val="24"/>
                </w:rPr>
                <w:t>再根据语义结构先验知识约束</w:t>
              </w:r>
            </w:ins>
            <w:ins w:id="349" w:author="csuheshibo@163.com" w:date="2018-10-19T21:42:00Z">
              <w:r w:rsidR="00A76B2A" w:rsidRPr="00936B37">
                <w:rPr>
                  <w:rFonts w:cs="Times New Roman" w:hint="eastAsia"/>
                  <w:szCs w:val="24"/>
                </w:rPr>
                <w:t>最终生成一个高精度，强鲁棒的语义地图</w:t>
              </w:r>
            </w:ins>
            <w:ins w:id="350" w:author="csuheshibo@163.com" w:date="2018-10-19T21:43:00Z">
              <w:r w:rsidR="00A76B2A" w:rsidRPr="00FD72C1">
                <w:rPr>
                  <w:rFonts w:cs="Times New Roman" w:hint="eastAsia"/>
                  <w:szCs w:val="24"/>
                </w:rPr>
                <w:t>。</w:t>
              </w:r>
            </w:ins>
            <w:del w:id="351" w:author="csuheshibo@163.com" w:date="2018-10-19T18:30:00Z">
              <w:r w:rsidRPr="00A76B2A" w:rsidDel="008B0D9E">
                <w:rPr>
                  <w:rFonts w:cs="Times New Roman" w:hint="eastAsia"/>
                  <w:szCs w:val="24"/>
                </w:rPr>
                <w:delText>通过对连续输入的视频流</w:delText>
              </w:r>
              <w:r w:rsidR="009526A8" w:rsidRPr="00A76B2A" w:rsidDel="008B0D9E">
                <w:rPr>
                  <w:rFonts w:cs="Times New Roman" w:hint="eastAsia"/>
                  <w:szCs w:val="24"/>
                </w:rPr>
                <w:delText>信息利用运动恢复结构</w:delText>
              </w:r>
              <w:r w:rsidR="008419C9" w:rsidRPr="00A76B2A" w:rsidDel="008B0D9E">
                <w:rPr>
                  <w:rFonts w:cs="Times New Roman" w:hint="eastAsia"/>
                  <w:szCs w:val="24"/>
                </w:rPr>
                <w:delText>的方式</w:delText>
              </w:r>
              <w:r w:rsidRPr="00A76B2A" w:rsidDel="008B0D9E">
                <w:rPr>
                  <w:rFonts w:cs="Times New Roman" w:hint="eastAsia"/>
                  <w:szCs w:val="24"/>
                </w:rPr>
                <w:delText>进行三维构图，使</w:delText>
              </w:r>
              <w:r w:rsidR="008419C9" w:rsidRPr="00A76B2A" w:rsidDel="008B0D9E">
                <w:rPr>
                  <w:rFonts w:cs="Times New Roman" w:hint="eastAsia"/>
                  <w:szCs w:val="24"/>
                </w:rPr>
                <w:delText>输入的二维图像可以转化成三维重建场景，</w:delText>
              </w:r>
              <w:r w:rsidR="009526A8" w:rsidRPr="00A76B2A" w:rsidDel="008B0D9E">
                <w:rPr>
                  <w:rFonts w:cs="Times New Roman" w:hint="eastAsia"/>
                  <w:szCs w:val="24"/>
                </w:rPr>
                <w:delText>随后通过提取语义信息构建结构化地图，</w:delText>
              </w:r>
            </w:del>
            <w:del w:id="352" w:author="csuheshibo@163.com" w:date="2018-10-19T18:32:00Z">
              <w:r w:rsidRPr="00A76B2A" w:rsidDel="008B0D9E">
                <w:rPr>
                  <w:rFonts w:cs="Times New Roman" w:hint="eastAsia"/>
                  <w:szCs w:val="24"/>
                </w:rPr>
                <w:delText>并且</w:delText>
              </w:r>
              <w:r w:rsidR="008419C9" w:rsidRPr="00A76B2A" w:rsidDel="008B0D9E">
                <w:rPr>
                  <w:rFonts w:cs="Times New Roman" w:hint="eastAsia"/>
                  <w:szCs w:val="24"/>
                </w:rPr>
                <w:delText>重建场景</w:delText>
              </w:r>
              <w:r w:rsidRPr="00A76B2A" w:rsidDel="008B0D9E">
                <w:rPr>
                  <w:rFonts w:cs="Times New Roman" w:hint="eastAsia"/>
                  <w:szCs w:val="24"/>
                </w:rPr>
                <w:delText>具备一定的稳定性</w:delText>
              </w:r>
              <w:r w:rsidR="008419C9" w:rsidRPr="00A76B2A" w:rsidDel="008B0D9E">
                <w:rPr>
                  <w:rFonts w:cs="Times New Roman" w:hint="eastAsia"/>
                  <w:szCs w:val="24"/>
                </w:rPr>
                <w:delText>和鲁棒性，整体场景噪音点也较小</w:delText>
              </w:r>
            </w:del>
            <w:del w:id="353" w:author="csuheshibo@163.com" w:date="2018-10-19T18:21:00Z">
              <w:r w:rsidR="008419C9" w:rsidRPr="00A76B2A" w:rsidDel="008B0D9E">
                <w:rPr>
                  <w:rFonts w:cs="Times New Roman" w:hint="eastAsia"/>
                  <w:szCs w:val="24"/>
                </w:rPr>
                <w:delText>。</w:delText>
              </w:r>
            </w:del>
          </w:p>
          <w:p w:rsidR="008419C9" w:rsidRPr="008419C9" w:rsidRDefault="008419C9">
            <w:pPr>
              <w:spacing w:before="120"/>
              <w:rPr>
                <w:rFonts w:ascii="黑体" w:eastAsia="黑体" w:cs="Times New Roman"/>
                <w:szCs w:val="24"/>
              </w:rPr>
              <w:pPrChange w:id="354" w:author="csuheshibo@163.com" w:date="2018-10-19T21:43:00Z">
                <w:pPr>
                  <w:spacing w:before="120" w:line="276" w:lineRule="auto"/>
                  <w:ind w:firstLineChars="200" w:firstLine="480"/>
                </w:pPr>
              </w:pPrChange>
            </w:pPr>
            <w:del w:id="355" w:author="csuheshibo@163.com" w:date="2018-10-19T21:42:00Z">
              <w:r w:rsidDel="00A76B2A">
                <w:rPr>
                  <w:rFonts w:ascii="黑体" w:eastAsia="黑体" w:cs="Times New Roman" w:hint="eastAsia"/>
                  <w:szCs w:val="24"/>
                </w:rPr>
                <w:delText>1.</w:delText>
              </w:r>
              <w:r w:rsidDel="00A76B2A">
                <w:rPr>
                  <w:rFonts w:ascii="黑体" w:eastAsia="黑体" w:cs="Times New Roman"/>
                  <w:szCs w:val="24"/>
                </w:rPr>
                <w:delText>3</w:delText>
              </w:r>
              <w:r w:rsidDel="00A76B2A">
                <w:rPr>
                  <w:rFonts w:ascii="黑体" w:eastAsia="黑体" w:cs="Times New Roman" w:hint="eastAsia"/>
                  <w:szCs w:val="24"/>
                </w:rPr>
                <w:delText>.</w:delText>
              </w:r>
              <w:r w:rsidDel="00A76B2A">
                <w:rPr>
                  <w:rFonts w:ascii="黑体" w:eastAsia="黑体" w:cs="Times New Roman"/>
                  <w:szCs w:val="24"/>
                </w:rPr>
                <w:delText>2</w:delText>
              </w:r>
              <w:r w:rsidDel="00A76B2A">
                <w:rPr>
                  <w:rFonts w:ascii="黑体" w:eastAsia="黑体" w:cs="Times New Roman" w:hint="eastAsia"/>
                  <w:szCs w:val="24"/>
                </w:rPr>
                <w:delText>课题的研究</w:delText>
              </w:r>
              <w:r w:rsidRPr="000366E4" w:rsidDel="00A76B2A">
                <w:rPr>
                  <w:rFonts w:ascii="黑体" w:eastAsia="黑体" w:cs="Times New Roman" w:hint="eastAsia"/>
                  <w:szCs w:val="24"/>
                </w:rPr>
                <w:delText>理论意义</w:delText>
              </w:r>
            </w:del>
          </w:p>
          <w:p w:rsidR="00233E5D" w:rsidRDefault="00651CCD" w:rsidP="00651CCD">
            <w:pPr>
              <w:ind w:firstLineChars="200" w:firstLine="480"/>
            </w:pPr>
            <w:ins w:id="356" w:author="csuheshibo@163.com" w:date="2018-10-19T18:32:00Z">
              <w:r>
                <w:rPr>
                  <w:rFonts w:hint="eastAsia"/>
                </w:rPr>
                <w:t>本课题所提出的</w:t>
              </w:r>
            </w:ins>
            <w:ins w:id="357" w:author="csuheshibo@163.com" w:date="2018-10-19T18:36:00Z">
              <w:r>
                <w:rPr>
                  <w:rFonts w:hint="eastAsia"/>
                </w:rPr>
                <w:t>基于多源融合三维重建的语义结构地图构建方法</w:t>
              </w:r>
            </w:ins>
            <w:del w:id="358" w:author="csuheshibo@163.com" w:date="2018-10-19T18:32:00Z">
              <w:r w:rsidR="00233E5D" w:rsidDel="00651CCD">
                <w:delText>空间</w:delText>
              </w:r>
            </w:del>
            <w:del w:id="359" w:author="csuheshibo@163.com" w:date="2018-10-19T18:36:00Z">
              <w:r w:rsidR="00233E5D" w:rsidDel="00651CCD">
                <w:delText>目标三维重建</w:delText>
              </w:r>
            </w:del>
            <w:r w:rsidR="00233E5D">
              <w:t>对空间态势感知和理论研究具有重要意义</w:t>
            </w:r>
            <w:ins w:id="360" w:author="csuheshibo@163.com" w:date="2018-10-19T18:32:00Z">
              <w:r>
                <w:rPr>
                  <w:rFonts w:hint="eastAsia"/>
                </w:rPr>
                <w:t>，</w:t>
              </w:r>
            </w:ins>
            <w:del w:id="361" w:author="csuheshibo@163.com" w:date="2018-10-19T18:32:00Z">
              <w:r w:rsidR="00233E5D" w:rsidDel="00651CCD">
                <w:delText>。</w:delText>
              </w:r>
            </w:del>
            <w:r w:rsidR="00233E5D">
              <w:t>针对</w:t>
            </w:r>
            <w:ins w:id="362" w:author="csuheshibo@163.com" w:date="2018-10-19T18:37:00Z">
              <w:r>
                <w:rPr>
                  <w:rFonts w:hint="eastAsia"/>
                </w:rPr>
                <w:t>目前构图精度低误差大，且构图成功率低</w:t>
              </w:r>
            </w:ins>
            <w:ins w:id="363" w:author="csuheshibo@163.com" w:date="2018-10-19T18:39:00Z">
              <w:r>
                <w:rPr>
                  <w:rFonts w:hint="eastAsia"/>
                </w:rPr>
                <w:t>等</w:t>
              </w:r>
            </w:ins>
            <w:ins w:id="364" w:author="csuheshibo@163.com" w:date="2018-10-19T18:38:00Z">
              <w:r>
                <w:rPr>
                  <w:rFonts w:hint="eastAsia"/>
                </w:rPr>
                <w:t>问题</w:t>
              </w:r>
            </w:ins>
            <w:ins w:id="365" w:author="csuheshibo@163.com" w:date="2018-10-19T18:37:00Z">
              <w:r>
                <w:rPr>
                  <w:rFonts w:hint="eastAsia"/>
                </w:rPr>
                <w:t>，</w:t>
              </w:r>
            </w:ins>
            <w:del w:id="366" w:author="csuheshibo@163.com" w:date="2018-10-19T18:37:00Z">
              <w:r w:rsidR="00233E5D" w:rsidDel="00651CCD">
                <w:delText>空间目标图像存在的由纹理重复导致的错误重建问题</w:delText>
              </w:r>
              <w:r w:rsidR="00233E5D" w:rsidDel="00651CCD">
                <w:delText>,</w:delText>
              </w:r>
            </w:del>
            <w:r w:rsidR="00233E5D">
              <w:t>提出了一种新的</w:t>
            </w:r>
            <w:ins w:id="367" w:author="csuheshibo@163.com" w:date="2018-10-19T18:38:00Z">
              <w:r>
                <w:rPr>
                  <w:rFonts w:hint="eastAsia"/>
                </w:rPr>
                <w:t>基于</w:t>
              </w:r>
            </w:ins>
            <w:ins w:id="368" w:author="csuheshibo@163.com" w:date="2018-10-19T18:37:00Z">
              <w:r>
                <w:rPr>
                  <w:rFonts w:hint="eastAsia"/>
                </w:rPr>
                <w:t>多</w:t>
              </w:r>
              <w:proofErr w:type="gramStart"/>
              <w:r>
                <w:rPr>
                  <w:rFonts w:hint="eastAsia"/>
                </w:rPr>
                <w:t>源信息</w:t>
              </w:r>
            </w:ins>
            <w:proofErr w:type="gramEnd"/>
            <w:ins w:id="369" w:author="csuheshibo@163.com" w:date="2018-10-19T18:38:00Z">
              <w:r>
                <w:rPr>
                  <w:rFonts w:hint="eastAsia"/>
                </w:rPr>
                <w:t>融合的</w:t>
              </w:r>
            </w:ins>
            <w:del w:id="370" w:author="csuheshibo@163.com" w:date="2018-10-19T18:38:00Z">
              <w:r w:rsidR="00233E5D" w:rsidDel="00651CCD">
                <w:delText>基于运动信息恢复三维场景结构</w:delText>
              </w:r>
            </w:del>
            <w:r w:rsidR="00233E5D">
              <w:t>策略</w:t>
            </w:r>
            <w:ins w:id="371" w:author="csuheshibo@163.com" w:date="2018-10-19T18:38:00Z">
              <w:r>
                <w:rPr>
                  <w:rFonts w:hint="eastAsia"/>
                </w:rPr>
                <w:t>来改善现状</w:t>
              </w:r>
            </w:ins>
            <w:r w:rsidR="00233E5D">
              <w:t>。</w:t>
            </w:r>
            <w:del w:id="372" w:author="csuheshibo@163.com" w:date="2018-10-19T18:34:00Z">
              <w:r w:rsidR="00233E5D" w:rsidDel="00651CCD">
                <w:delText>该策略将序列目标图像的成像时间顺序作为先验信息</w:delText>
              </w:r>
              <w:r w:rsidR="00233E5D" w:rsidDel="00651CCD">
                <w:delText>,</w:delText>
              </w:r>
              <w:r w:rsidR="00233E5D" w:rsidDel="00651CCD">
                <w:delText>顺序地加入新图像进行迭代</w:delText>
              </w:r>
              <w:r w:rsidR="00233E5D" w:rsidDel="00651CCD">
                <w:delText>,</w:delText>
              </w:r>
              <w:r w:rsidR="00233E5D" w:rsidDel="00651CCD">
                <w:delText>以避免因目标结构对称、纹理重复所导致的重建错误。</w:delText>
              </w:r>
            </w:del>
            <w:ins w:id="373" w:author="csuheshibo@163.com" w:date="2018-10-19T18:38:00Z">
              <w:r>
                <w:rPr>
                  <w:rFonts w:hint="eastAsia"/>
                </w:rPr>
                <w:t>此外</w:t>
              </w:r>
            </w:ins>
            <w:ins w:id="374" w:author="csuheshibo@163.com" w:date="2018-10-19T18:39:00Z">
              <w:r>
                <w:rPr>
                  <w:rFonts w:hint="eastAsia"/>
                </w:rPr>
                <w:t>，关于</w:t>
              </w:r>
            </w:ins>
            <w:ins w:id="375" w:author="csuheshibo@163.com" w:date="2018-10-19T18:41:00Z">
              <w:r>
                <w:rPr>
                  <w:rFonts w:hint="eastAsia"/>
                </w:rPr>
                <w:t>由</w:t>
              </w:r>
              <w:proofErr w:type="gramStart"/>
              <w:r>
                <w:rPr>
                  <w:rFonts w:hint="eastAsia"/>
                </w:rPr>
                <w:t>稠密点</w:t>
              </w:r>
              <w:proofErr w:type="gramEnd"/>
              <w:r>
                <w:rPr>
                  <w:rFonts w:hint="eastAsia"/>
                </w:rPr>
                <w:t>云到</w:t>
              </w:r>
            </w:ins>
            <w:ins w:id="376" w:author="csuheshibo@163.com" w:date="2018-10-19T18:39:00Z">
              <w:r>
                <w:rPr>
                  <w:rFonts w:hint="eastAsia"/>
                </w:rPr>
                <w:t>语义结构地图的构建</w:t>
              </w:r>
            </w:ins>
            <w:ins w:id="377" w:author="csuheshibo@163.com" w:date="2018-10-19T18:41:00Z">
              <w:r>
                <w:rPr>
                  <w:rFonts w:hint="eastAsia"/>
                </w:rPr>
                <w:t>，</w:t>
              </w:r>
            </w:ins>
            <w:ins w:id="378" w:author="csuheshibo@163.com" w:date="2018-10-19T18:39:00Z">
              <w:r>
                <w:rPr>
                  <w:rFonts w:hint="eastAsia"/>
                </w:rPr>
                <w:t>提出了</w:t>
              </w:r>
            </w:ins>
            <w:ins w:id="379" w:author="csuheshibo@163.com" w:date="2018-10-19T18:41:00Z">
              <w:r>
                <w:rPr>
                  <w:rFonts w:hint="eastAsia"/>
                </w:rPr>
                <w:t>通过提取</w:t>
              </w:r>
            </w:ins>
            <w:ins w:id="380" w:author="csuheshibo@163.com" w:date="2018-10-19T18:42:00Z">
              <w:r>
                <w:rPr>
                  <w:rFonts w:hint="eastAsia"/>
                </w:rPr>
                <w:t>语义元素</w:t>
              </w:r>
              <w:r w:rsidR="003274B9">
                <w:rPr>
                  <w:rFonts w:hint="eastAsia"/>
                </w:rPr>
                <w:t>，以及先验知识</w:t>
              </w:r>
            </w:ins>
            <w:ins w:id="381" w:author="csuheshibo@163.com" w:date="2018-10-19T18:43:00Z">
              <w:r w:rsidR="003274B9">
                <w:rPr>
                  <w:rFonts w:hint="eastAsia"/>
                </w:rPr>
                <w:t>约束的方式来优化地图生成过程。</w:t>
              </w:r>
            </w:ins>
            <w:del w:id="382" w:author="csuheshibo@163.com" w:date="2018-10-19T18:38:00Z">
              <w:r w:rsidR="00233E5D" w:rsidDel="00651CCD">
                <w:delText>同时针对空间目标成像数据匮乏的问题</w:delText>
              </w:r>
              <w:r w:rsidR="00233E5D" w:rsidDel="00651CCD">
                <w:delText>,</w:delText>
              </w:r>
              <w:r w:rsidR="00233E5D" w:rsidDel="00651CCD">
                <w:delText>进行了空间目标图像仿真</w:delText>
              </w:r>
              <w:r w:rsidR="00233E5D" w:rsidDel="00651CCD">
                <w:delText>,</w:delText>
              </w:r>
              <w:r w:rsidR="00233E5D" w:rsidDel="00651CCD">
                <w:delText>并开展了空间目标地面模拟成像实验研究。结果表明</w:delText>
              </w:r>
              <w:r w:rsidR="00233E5D" w:rsidDel="00651CCD">
                <w:delText>:</w:delText>
              </w:r>
              <w:r w:rsidR="00233E5D" w:rsidDel="00651CCD">
                <w:delText>运动分析结果精确</w:delText>
              </w:r>
              <w:r w:rsidR="00233E5D" w:rsidDel="00651CCD">
                <w:delText>,</w:delText>
              </w:r>
              <w:r w:rsidR="00233E5D" w:rsidDel="00651CCD">
                <w:delText>对噪声有较强的鲁棒性</w:delText>
              </w:r>
              <w:r w:rsidR="00233E5D" w:rsidDel="00651CCD">
                <w:delText>,</w:delText>
              </w:r>
              <w:r w:rsidR="00233E5D" w:rsidDel="00651CCD">
                <w:delText>恢复出的目标三维点云能在一定程度上表达目标的结构信息。</w:delText>
              </w:r>
            </w:del>
          </w:p>
          <w:p w:rsidR="008419C9" w:rsidRPr="008419C9" w:rsidDel="00A76B2A" w:rsidRDefault="008419C9" w:rsidP="008419C9">
            <w:pPr>
              <w:spacing w:before="120" w:line="276" w:lineRule="auto"/>
              <w:ind w:firstLineChars="200" w:firstLine="480"/>
              <w:rPr>
                <w:del w:id="383" w:author="csuheshibo@163.com" w:date="2018-10-19T21:43:00Z"/>
                <w:rFonts w:ascii="黑体" w:eastAsia="黑体" w:cs="Times New Roman"/>
                <w:szCs w:val="24"/>
              </w:rPr>
            </w:pPr>
            <w:del w:id="384" w:author="csuheshibo@163.com" w:date="2018-10-19T21:43:00Z">
              <w:r w:rsidDel="00A76B2A">
                <w:rPr>
                  <w:rFonts w:ascii="黑体" w:eastAsia="黑体" w:cs="Times New Roman" w:hint="eastAsia"/>
                  <w:szCs w:val="24"/>
                </w:rPr>
                <w:delText>1.</w:delText>
              </w:r>
              <w:r w:rsidDel="00A76B2A">
                <w:rPr>
                  <w:rFonts w:ascii="黑体" w:eastAsia="黑体" w:cs="Times New Roman"/>
                  <w:szCs w:val="24"/>
                </w:rPr>
                <w:delText>3</w:delText>
              </w:r>
            </w:del>
            <w:del w:id="385" w:author="csuheshibo@163.com" w:date="2018-10-19T15:20:00Z">
              <w:r w:rsidDel="00F62A57">
                <w:rPr>
                  <w:rFonts w:ascii="黑体" w:eastAsia="黑体" w:cs="Times New Roman" w:hint="eastAsia"/>
                  <w:szCs w:val="24"/>
                </w:rPr>
                <w:delText>.</w:delText>
              </w:r>
              <w:r w:rsidDel="00F62A57">
                <w:rPr>
                  <w:rFonts w:ascii="黑体" w:eastAsia="黑体" w:cs="Times New Roman"/>
                  <w:szCs w:val="24"/>
                </w:rPr>
                <w:delText>2</w:delText>
              </w:r>
            </w:del>
            <w:del w:id="386" w:author="csuheshibo@163.com" w:date="2018-10-19T21:43:00Z">
              <w:r w:rsidDel="00A76B2A">
                <w:rPr>
                  <w:rFonts w:ascii="黑体" w:eastAsia="黑体" w:cs="Times New Roman" w:hint="eastAsia"/>
                  <w:szCs w:val="24"/>
                </w:rPr>
                <w:delText>课题的实际应用价值</w:delText>
              </w:r>
            </w:del>
          </w:p>
          <w:p w:rsidR="000366E4" w:rsidRDefault="008419C9" w:rsidP="000366E4">
            <w:pPr>
              <w:ind w:firstLineChars="200" w:firstLine="480"/>
              <w:rPr>
                <w:ins w:id="387" w:author="csuheshibo@163.com" w:date="2018-10-19T18:56:00Z"/>
                <w:rFonts w:cs="Times New Roman"/>
                <w:szCs w:val="24"/>
              </w:rPr>
            </w:pPr>
            <w:r w:rsidRPr="008419C9">
              <w:rPr>
                <w:rFonts w:cs="Times New Roman" w:hint="eastAsia"/>
                <w:szCs w:val="24"/>
              </w:rPr>
              <w:t>从</w:t>
            </w:r>
            <w:r>
              <w:rPr>
                <w:rFonts w:cs="Times New Roman" w:hint="eastAsia"/>
                <w:szCs w:val="24"/>
              </w:rPr>
              <w:t>二</w:t>
            </w:r>
            <w:r w:rsidRPr="008419C9">
              <w:rPr>
                <w:rFonts w:cs="Times New Roman" w:hint="eastAsia"/>
                <w:szCs w:val="24"/>
              </w:rPr>
              <w:t>维图像重建</w:t>
            </w:r>
            <w:r>
              <w:rPr>
                <w:rFonts w:cs="Times New Roman" w:hint="eastAsia"/>
                <w:szCs w:val="24"/>
              </w:rPr>
              <w:t>三维</w:t>
            </w:r>
            <w:r w:rsidRPr="008419C9">
              <w:rPr>
                <w:rFonts w:cs="Times New Roman" w:hint="eastAsia"/>
                <w:szCs w:val="24"/>
              </w:rPr>
              <w:t>立体具有重要的研究价值和潜在经济社会价值，其</w:t>
            </w:r>
            <w:r>
              <w:rPr>
                <w:rFonts w:cs="Times New Roman" w:hint="eastAsia"/>
                <w:szCs w:val="24"/>
              </w:rPr>
              <w:t>核心技术是通过运动来恢复结构</w:t>
            </w:r>
            <w:r w:rsidRPr="008419C9">
              <w:rPr>
                <w:rFonts w:cs="Times New Roman" w:hint="eastAsia"/>
                <w:szCs w:val="24"/>
              </w:rPr>
              <w:t>，从最早的</w:t>
            </w:r>
            <w:r w:rsidRPr="008419C9">
              <w:rPr>
                <w:rFonts w:cs="Times New Roman" w:hint="eastAsia"/>
                <w:szCs w:val="24"/>
              </w:rPr>
              <w:t>70</w:t>
            </w:r>
            <w:r w:rsidRPr="008419C9">
              <w:rPr>
                <w:rFonts w:cs="Times New Roman" w:hint="eastAsia"/>
                <w:szCs w:val="24"/>
              </w:rPr>
              <w:t>年代摄影测量领域开始研究图像匹配，至今已有近半个世纪的时间。该问题的研究基础奠定于</w:t>
            </w:r>
            <w:r w:rsidRPr="008419C9">
              <w:rPr>
                <w:rFonts w:cs="Times New Roman" w:hint="eastAsia"/>
                <w:szCs w:val="24"/>
              </w:rPr>
              <w:t>2000</w:t>
            </w:r>
            <w:r w:rsidRPr="008419C9">
              <w:rPr>
                <w:rFonts w:cs="Times New Roman" w:hint="eastAsia"/>
                <w:szCs w:val="24"/>
              </w:rPr>
              <w:t>年之前摄影测量人的工作，而真正快速发展是主要得益于最近十几年计算机视觉领域的刺激和贡献。</w:t>
            </w:r>
            <w:ins w:id="388" w:author="csuheshibo@163.com" w:date="2018-10-19T18:57:00Z">
              <w:r w:rsidR="000366E4" w:rsidRPr="000366E4">
                <w:rPr>
                  <w:rFonts w:cs="Times New Roman" w:hint="eastAsia"/>
                  <w:szCs w:val="24"/>
                  <w:rPrChange w:id="389" w:author="csuheshibo@163.com" w:date="2018-10-19T19:01:00Z">
                    <w:rPr>
                      <w:rFonts w:cs="Times New Roman" w:hint="eastAsia"/>
                      <w:szCs w:val="24"/>
                      <w:highlight w:val="yellow"/>
                    </w:rPr>
                  </w:rPrChange>
                </w:rPr>
                <w:t>加之近年来数字（智慧）城市的发展要求，这类应用对于精度、效率、场景的语义化理解等都有要求，实景三维场景又比较复杂，</w:t>
              </w:r>
            </w:ins>
            <w:ins w:id="390" w:author="csuheshibo@163.com" w:date="2018-10-19T19:00:00Z">
              <w:r w:rsidR="000366E4" w:rsidRPr="000366E4">
                <w:rPr>
                  <w:rFonts w:cs="Times New Roman" w:hint="eastAsia"/>
                  <w:szCs w:val="24"/>
                  <w:rPrChange w:id="391" w:author="csuheshibo@163.com" w:date="2018-10-19T19:01:00Z">
                    <w:rPr>
                      <w:rFonts w:cs="Times New Roman" w:hint="eastAsia"/>
                      <w:szCs w:val="24"/>
                      <w:highlight w:val="yellow"/>
                    </w:rPr>
                  </w:rPrChange>
                </w:rPr>
                <w:t>因此还需要投入更多的人力物力与研究促进其不断发展</w:t>
              </w:r>
            </w:ins>
            <w:ins w:id="392" w:author="csuheshibo@163.com" w:date="2018-10-19T18:57:00Z">
              <w:r w:rsidR="000366E4" w:rsidRPr="000366E4">
                <w:rPr>
                  <w:rFonts w:cs="Times New Roman" w:hint="eastAsia"/>
                  <w:szCs w:val="24"/>
                  <w:rPrChange w:id="393" w:author="csuheshibo@163.com" w:date="2018-10-19T19:01:00Z">
                    <w:rPr>
                      <w:rFonts w:cs="Times New Roman" w:hint="eastAsia"/>
                      <w:szCs w:val="24"/>
                      <w:highlight w:val="yellow"/>
                    </w:rPr>
                  </w:rPrChange>
                </w:rPr>
                <w:t>。</w:t>
              </w:r>
            </w:ins>
          </w:p>
          <w:p w:rsidR="008419C9" w:rsidRPr="008419C9" w:rsidDel="000366E4" w:rsidRDefault="008419C9">
            <w:pPr>
              <w:ind w:firstLineChars="200" w:firstLine="480"/>
              <w:rPr>
                <w:del w:id="394" w:author="csuheshibo@163.com" w:date="2018-10-19T19:00:00Z"/>
                <w:rFonts w:cs="Times New Roman"/>
                <w:szCs w:val="24"/>
              </w:rPr>
            </w:pPr>
            <w:r w:rsidRPr="008419C9">
              <w:rPr>
                <w:rFonts w:cs="Times New Roman" w:hint="eastAsia"/>
                <w:szCs w:val="24"/>
              </w:rPr>
              <w:t>时至今日，世界一流的三维重建系统已经可以全自动地恢复实景三维场景，也可以实现物体的高精度三维建模</w:t>
            </w:r>
            <w:ins w:id="395" w:author="csuheshibo@163.com" w:date="2018-10-19T19:00:00Z">
              <w:r w:rsidR="000366E4">
                <w:rPr>
                  <w:rFonts w:cs="Times New Roman" w:hint="eastAsia"/>
                  <w:szCs w:val="24"/>
                </w:rPr>
                <w:t>。</w:t>
              </w:r>
            </w:ins>
            <w:del w:id="396" w:author="csuheshibo@163.com" w:date="2018-10-19T19:00:00Z">
              <w:r w:rsidRPr="008419C9" w:rsidDel="000366E4">
                <w:rPr>
                  <w:rFonts w:cs="Times New Roman" w:hint="eastAsia"/>
                  <w:szCs w:val="24"/>
                </w:rPr>
                <w:delText>。</w:delText>
              </w:r>
            </w:del>
          </w:p>
          <w:p w:rsidR="000366E4" w:rsidRDefault="008419C9" w:rsidP="000366E4">
            <w:pPr>
              <w:ind w:firstLineChars="200" w:firstLine="480"/>
              <w:rPr>
                <w:ins w:id="397" w:author="csuheshibo@163.com" w:date="2018-10-19T19:01:00Z"/>
                <w:rFonts w:cs="Times New Roman"/>
                <w:szCs w:val="24"/>
              </w:rPr>
            </w:pPr>
            <w:r w:rsidRPr="008419C9">
              <w:rPr>
                <w:rFonts w:cs="Times New Roman" w:hint="eastAsia"/>
                <w:szCs w:val="24"/>
              </w:rPr>
              <w:t>三维重建系统在不同的应用领域有着不同的预设条件和技术要求，主要包括医学领域的重建系统，机器人导航相关实时重建系统，工业领域包括</w:t>
            </w:r>
            <w:r w:rsidRPr="008419C9">
              <w:rPr>
                <w:rFonts w:cs="Times New Roman" w:hint="eastAsia"/>
                <w:szCs w:val="24"/>
              </w:rPr>
              <w:t>3D</w:t>
            </w:r>
            <w:r w:rsidRPr="008419C9">
              <w:rPr>
                <w:rFonts w:cs="Times New Roman" w:hint="eastAsia"/>
                <w:szCs w:val="24"/>
              </w:rPr>
              <w:t>打印在内的室内高精度重建系统，以及摄影测量领域实景三维重建系统</w:t>
            </w:r>
            <w:ins w:id="398" w:author="csuheshibo@163.com" w:date="2018-10-19T19:01:00Z">
              <w:r w:rsidR="000366E4">
                <w:rPr>
                  <w:rFonts w:cs="Times New Roman" w:hint="eastAsia"/>
                  <w:szCs w:val="24"/>
                </w:rPr>
                <w:t>，此外在</w:t>
              </w:r>
              <w:r w:rsidR="000366E4">
                <w:t>设备检测与监视、医学图像处理、文物保护、机器人视觉、自动导航、工业产品外观设计与生产等领域</w:t>
              </w:r>
              <w:r w:rsidR="000366E4">
                <w:rPr>
                  <w:rFonts w:hint="eastAsia"/>
                </w:rPr>
                <w:t>也越来越多的被引入。</w:t>
              </w:r>
            </w:ins>
          </w:p>
          <w:p w:rsidR="008419C9" w:rsidRPr="00B861D7" w:rsidRDefault="008419C9">
            <w:pPr>
              <w:rPr>
                <w:rFonts w:cs="Times New Roman"/>
                <w:szCs w:val="24"/>
              </w:rPr>
              <w:pPrChange w:id="399" w:author="csuheshibo@163.com" w:date="2018-10-19T19:02:00Z">
                <w:pPr>
                  <w:ind w:firstLineChars="200" w:firstLine="480"/>
                </w:pPr>
              </w:pPrChange>
            </w:pPr>
            <w:del w:id="400" w:author="csuheshibo@163.com" w:date="2018-10-19T19:01:00Z">
              <w:r w:rsidRPr="008419C9" w:rsidDel="000366E4">
                <w:rPr>
                  <w:rFonts w:cs="Times New Roman" w:hint="eastAsia"/>
                  <w:szCs w:val="24"/>
                </w:rPr>
                <w:delText>。</w:delText>
              </w:r>
            </w:del>
            <w:del w:id="401" w:author="csuheshibo@163.com" w:date="2018-10-19T18:55:00Z">
              <w:r w:rsidRPr="00EA7ED8" w:rsidDel="000366E4">
                <w:rPr>
                  <w:rFonts w:cs="Times New Roman" w:hint="eastAsia"/>
                  <w:szCs w:val="24"/>
                  <w:highlight w:val="yellow"/>
                  <w:rPrChange w:id="402" w:author="csuheshibo@163.com" w:date="2018-10-19T15:23:00Z">
                    <w:rPr>
                      <w:rFonts w:cs="Times New Roman" w:hint="eastAsia"/>
                      <w:szCs w:val="24"/>
                    </w:rPr>
                  </w:rPrChange>
                </w:rPr>
                <w:delText>实景三维重建源自测绘领域的需求，天然注重高精度，通常需要处理海量数据，加之今年来数字（智慧）城市的发展要求，这类应用对于精度、效率、场景的语义化理解等都有要求，实景三维场景又比较复杂，</w:delText>
              </w:r>
            </w:del>
            <w:del w:id="403" w:author="csuheshibo@163.com" w:date="2018-10-19T15:23:00Z">
              <w:r w:rsidRPr="00EA7ED8" w:rsidDel="00EA7ED8">
                <w:rPr>
                  <w:rFonts w:cs="Times New Roman" w:hint="eastAsia"/>
                  <w:szCs w:val="24"/>
                  <w:highlight w:val="yellow"/>
                  <w:rPrChange w:id="404" w:author="csuheshibo@163.com" w:date="2018-10-19T15:23:00Z">
                    <w:rPr>
                      <w:rFonts w:cs="Times New Roman" w:hint="eastAsia"/>
                      <w:szCs w:val="24"/>
                    </w:rPr>
                  </w:rPrChange>
                </w:rPr>
                <w:delText>所以重建难度相当之高</w:delText>
              </w:r>
            </w:del>
            <w:del w:id="405" w:author="csuheshibo@163.com" w:date="2018-10-19T18:55:00Z">
              <w:r w:rsidRPr="00EA7ED8" w:rsidDel="000366E4">
                <w:rPr>
                  <w:rFonts w:cs="Times New Roman" w:hint="eastAsia"/>
                  <w:szCs w:val="24"/>
                  <w:highlight w:val="yellow"/>
                  <w:rPrChange w:id="406" w:author="csuheshibo@163.com" w:date="2018-10-19T15:23:00Z">
                    <w:rPr>
                      <w:rFonts w:cs="Times New Roman" w:hint="eastAsia"/>
                      <w:szCs w:val="24"/>
                    </w:rPr>
                  </w:rPrChange>
                </w:rPr>
                <w:delText>。</w:delText>
              </w:r>
            </w:del>
            <w:del w:id="407" w:author="csuheshibo@163.com" w:date="2018-10-19T15:23:00Z">
              <w:r w:rsidRPr="008419C9" w:rsidDel="00EA7ED8">
                <w:rPr>
                  <w:rFonts w:cs="Times New Roman" w:hint="eastAsia"/>
                  <w:szCs w:val="24"/>
                </w:rPr>
                <w:delText>因此最先进的实景三维重建系统也代表了最先进的三维重建算法。</w:delText>
              </w:r>
            </w:del>
          </w:p>
        </w:tc>
      </w:tr>
    </w:tbl>
    <w:p w:rsidR="0093778F" w:rsidDel="00C23185" w:rsidRDefault="008E51F6">
      <w:pPr>
        <w:rPr>
          <w:del w:id="408" w:author="csuheshibo@163.com" w:date="2018-10-23T16:55:00Z"/>
          <w:rFonts w:eastAsia="黑体" w:cs="Times New Roman"/>
          <w:szCs w:val="24"/>
        </w:rPr>
      </w:pPr>
      <w:ins w:id="409" w:author="csuheshibo@163.com" w:date="2018-10-19T12:42:00Z">
        <w:r>
          <w:rPr>
            <w:rFonts w:eastAsia="黑体" w:cs="Times New Roman" w:hint="eastAsia"/>
            <w:szCs w:val="24"/>
          </w:rPr>
          <w:lastRenderedPageBreak/>
          <w:t xml:space="preserve"> </w:t>
        </w:r>
      </w:ins>
    </w:p>
    <w:p w:rsidR="00C23185" w:rsidRDefault="00C23185" w:rsidP="00364DA0">
      <w:pPr>
        <w:rPr>
          <w:ins w:id="410" w:author="csuheshibo@163.com" w:date="2018-10-27T13:31:00Z"/>
          <w:rFonts w:eastAsia="黑体" w:cs="Times New Roman"/>
          <w:szCs w:val="24"/>
        </w:rPr>
      </w:pPr>
    </w:p>
    <w:p w:rsidR="00C23185" w:rsidRDefault="00C23185" w:rsidP="00364DA0">
      <w:pPr>
        <w:rPr>
          <w:ins w:id="411" w:author="csuheshibo@163.com" w:date="2018-10-27T13:31:00Z"/>
          <w:rFonts w:eastAsia="黑体" w:cs="Times New Roman"/>
          <w:szCs w:val="24"/>
        </w:rPr>
      </w:pPr>
    </w:p>
    <w:p w:rsidR="00C23185" w:rsidRDefault="00C23185" w:rsidP="00364DA0">
      <w:pPr>
        <w:rPr>
          <w:ins w:id="412" w:author="csuheshibo@163.com" w:date="2018-10-27T13:31:00Z"/>
          <w:rFonts w:eastAsia="黑体" w:cs="Times New Roman"/>
          <w:szCs w:val="24"/>
        </w:rPr>
      </w:pPr>
    </w:p>
    <w:p w:rsidR="0093778F" w:rsidDel="00A76B2A" w:rsidRDefault="0093778F">
      <w:pPr>
        <w:widowControl/>
        <w:spacing w:line="240" w:lineRule="auto"/>
        <w:jc w:val="left"/>
        <w:rPr>
          <w:del w:id="413" w:author="csuheshibo@163.com" w:date="2018-10-19T21:43:00Z"/>
          <w:rFonts w:eastAsia="黑体" w:cs="Times New Roman"/>
          <w:szCs w:val="24"/>
        </w:rPr>
      </w:pPr>
      <w:del w:id="414" w:author="csuheshibo@163.com" w:date="2018-10-19T18:33:00Z">
        <w:r w:rsidDel="00651CCD">
          <w:rPr>
            <w:rFonts w:eastAsia="黑体" w:cs="Times New Roman"/>
            <w:szCs w:val="24"/>
          </w:rPr>
          <w:br w:type="page"/>
        </w:r>
      </w:del>
    </w:p>
    <w:p w:rsidR="0093778F" w:rsidRDefault="0093778F">
      <w:pPr>
        <w:rPr>
          <w:rFonts w:eastAsia="黑体" w:cs="Times New Roman"/>
          <w:szCs w:val="24"/>
        </w:rPr>
      </w:pPr>
    </w:p>
    <w:p w:rsidR="00364DA0" w:rsidRPr="00364DA0" w:rsidRDefault="00364DA0" w:rsidP="00364DA0">
      <w:pPr>
        <w:rPr>
          <w:rFonts w:ascii="黑体" w:eastAsia="黑体" w:cs="Times New Roman"/>
          <w:szCs w:val="24"/>
        </w:rPr>
      </w:pPr>
      <w:r w:rsidRPr="00364DA0">
        <w:rPr>
          <w:rFonts w:eastAsia="黑体" w:cs="Times New Roman" w:hint="eastAsia"/>
          <w:szCs w:val="24"/>
        </w:rPr>
        <w:lastRenderedPageBreak/>
        <w:t>2</w:t>
      </w:r>
      <w:r w:rsidRPr="00364DA0">
        <w:rPr>
          <w:rFonts w:eastAsia="黑体" w:cs="Times New Roman" w:hint="eastAsia"/>
          <w:szCs w:val="24"/>
        </w:rPr>
        <w:t>．文献综述</w:t>
      </w:r>
      <w:r w:rsidRPr="00364DA0">
        <w:rPr>
          <w:rFonts w:ascii="黑体" w:eastAsia="黑体" w:cs="Times New Roman" w:hint="eastAsia"/>
          <w:szCs w:val="24"/>
        </w:rPr>
        <w:t>（文献综述不得少于2000字）</w:t>
      </w:r>
    </w:p>
    <w:tbl>
      <w:tblPr>
        <w:tblStyle w:val="aa"/>
        <w:tblW w:w="0" w:type="auto"/>
        <w:tblLook w:val="04A0" w:firstRow="1" w:lastRow="0" w:firstColumn="1" w:lastColumn="0" w:noHBand="0" w:noVBand="1"/>
        <w:tblPrChange w:id="415" w:author="csuheshibo@163.com" w:date="2018-10-27T13:33:00Z">
          <w:tblPr>
            <w:tblStyle w:val="aa"/>
            <w:tblW w:w="0" w:type="auto"/>
            <w:tblLook w:val="04A0" w:firstRow="1" w:lastRow="0" w:firstColumn="1" w:lastColumn="0" w:noHBand="0" w:noVBand="1"/>
          </w:tblPr>
        </w:tblPrChange>
      </w:tblPr>
      <w:tblGrid>
        <w:gridCol w:w="8276"/>
        <w:tblGridChange w:id="416">
          <w:tblGrid>
            <w:gridCol w:w="8276"/>
          </w:tblGrid>
        </w:tblGridChange>
      </w:tblGrid>
      <w:tr w:rsidR="00364DA0" w:rsidTr="00C23185">
        <w:trPr>
          <w:trHeight w:val="8476"/>
        </w:trPr>
        <w:tc>
          <w:tcPr>
            <w:tcW w:w="8276" w:type="dxa"/>
            <w:tcBorders>
              <w:top w:val="single" w:sz="12" w:space="0" w:color="auto"/>
              <w:left w:val="single" w:sz="12" w:space="0" w:color="auto"/>
              <w:bottom w:val="single" w:sz="12" w:space="0" w:color="auto"/>
              <w:right w:val="single" w:sz="12" w:space="0" w:color="auto"/>
            </w:tcBorders>
            <w:tcPrChange w:id="417" w:author="csuheshibo@163.com" w:date="2018-10-27T13:33:00Z">
              <w:tcPr>
                <w:tcW w:w="8276" w:type="dxa"/>
                <w:tcBorders>
                  <w:top w:val="single" w:sz="12" w:space="0" w:color="auto"/>
                  <w:left w:val="single" w:sz="12" w:space="0" w:color="auto"/>
                  <w:bottom w:val="single" w:sz="12" w:space="0" w:color="auto"/>
                  <w:right w:val="single" w:sz="12" w:space="0" w:color="auto"/>
                </w:tcBorders>
              </w:tcPr>
            </w:tcPrChange>
          </w:tcPr>
          <w:p w:rsidR="00FC255C" w:rsidRPr="00FC255C" w:rsidRDefault="00B4259A" w:rsidP="00C23185">
            <w:pPr>
              <w:pStyle w:val="a9"/>
              <w:numPr>
                <w:ilvl w:val="0"/>
                <w:numId w:val="23"/>
              </w:numPr>
              <w:spacing w:before="120"/>
              <w:ind w:firstLineChars="0"/>
              <w:rPr>
                <w:rFonts w:ascii="黑体" w:eastAsia="黑体" w:cs="Times New Roman"/>
                <w:szCs w:val="24"/>
              </w:rPr>
              <w:pPrChange w:id="418" w:author="csuheshibo@163.com" w:date="2018-10-27T13:32:00Z">
                <w:pPr>
                  <w:spacing w:before="120" w:line="276" w:lineRule="auto"/>
                </w:pPr>
              </w:pPrChange>
            </w:pPr>
            <w:del w:id="419" w:author="csuheshibo@163.com" w:date="2018-10-27T13:31:00Z">
              <w:r w:rsidDel="00C23185">
                <w:rPr>
                  <w:rFonts w:ascii="黑体" w:eastAsia="黑体" w:cs="Times New Roman" w:hint="eastAsia"/>
                  <w:szCs w:val="24"/>
                </w:rPr>
                <w:delText>2.1</w:delText>
              </w:r>
            </w:del>
            <w:r w:rsidR="00FC255C" w:rsidRPr="00FC255C">
              <w:rPr>
                <w:rFonts w:ascii="黑体" w:eastAsia="黑体" w:cs="Times New Roman" w:hint="eastAsia"/>
                <w:szCs w:val="24"/>
              </w:rPr>
              <w:t>国内外在该研究方向的研究现状及发展动态</w:t>
            </w:r>
          </w:p>
          <w:p w:rsidR="00FC255C" w:rsidRPr="00C42946" w:rsidRDefault="00C42946" w:rsidP="003956D1">
            <w:pPr>
              <w:ind w:firstLineChars="186" w:firstLine="446"/>
              <w:rPr>
                <w:rFonts w:cs="Times New Roman"/>
                <w:szCs w:val="24"/>
              </w:rPr>
            </w:pPr>
            <w:r w:rsidRPr="00C42946">
              <w:rPr>
                <w:rFonts w:cs="Times New Roman" w:hint="eastAsia"/>
                <w:szCs w:val="24"/>
              </w:rPr>
              <w:t>本课题主要涉及到的理论方法有及时定位与地图构建（</w:t>
            </w:r>
            <w:r w:rsidRPr="00C42946">
              <w:rPr>
                <w:rFonts w:cs="Times New Roman" w:hint="eastAsia"/>
                <w:szCs w:val="24"/>
              </w:rPr>
              <w:t>Simultaneous localization and mapping</w:t>
            </w:r>
            <w:r w:rsidRPr="00C42946">
              <w:rPr>
                <w:rFonts w:cs="Times New Roman" w:hint="eastAsia"/>
                <w:szCs w:val="24"/>
              </w:rPr>
              <w:t>，简称</w:t>
            </w:r>
            <w:del w:id="420" w:author="csuheshibo@163.com" w:date="2018-10-19T15:24:00Z">
              <w:r w:rsidRPr="00C42946" w:rsidDel="00EA7ED8">
                <w:rPr>
                  <w:rFonts w:cs="Times New Roman" w:hint="eastAsia"/>
                  <w:szCs w:val="24"/>
                </w:rPr>
                <w:delText>slam</w:delText>
              </w:r>
            </w:del>
            <w:ins w:id="421" w:author="csuheshibo@163.com" w:date="2018-10-19T15:24:00Z">
              <w:r w:rsidR="00EA7ED8">
                <w:rPr>
                  <w:rFonts w:cs="Times New Roman"/>
                  <w:szCs w:val="24"/>
                </w:rPr>
                <w:t>SLAM</w:t>
              </w:r>
            </w:ins>
            <w:r w:rsidRPr="00C42946">
              <w:rPr>
                <w:rFonts w:cs="Times New Roman" w:hint="eastAsia"/>
                <w:szCs w:val="24"/>
              </w:rPr>
              <w:t>）运动，运动恢复结构（</w:t>
            </w:r>
            <w:r w:rsidRPr="00C42946">
              <w:rPr>
                <w:rFonts w:cs="Times New Roman" w:hint="eastAsia"/>
                <w:szCs w:val="24"/>
              </w:rPr>
              <w:t>Structure from Motion</w:t>
            </w:r>
            <w:r w:rsidRPr="00C42946">
              <w:rPr>
                <w:rFonts w:cs="Times New Roman" w:hint="eastAsia"/>
                <w:szCs w:val="24"/>
              </w:rPr>
              <w:t>，简称</w:t>
            </w:r>
            <w:r w:rsidRPr="00C42946">
              <w:rPr>
                <w:rFonts w:cs="Times New Roman" w:hint="eastAsia"/>
                <w:szCs w:val="24"/>
              </w:rPr>
              <w:t>SfM</w:t>
            </w:r>
            <w:r w:rsidRPr="00C42946">
              <w:rPr>
                <w:rFonts w:cs="Times New Roman" w:hint="eastAsia"/>
                <w:szCs w:val="24"/>
              </w:rPr>
              <w:t>），线条语义提取，</w:t>
            </w:r>
            <w:r w:rsidRPr="00C42946">
              <w:rPr>
                <w:rFonts w:cs="Times New Roman" w:hint="eastAsia"/>
                <w:szCs w:val="24"/>
              </w:rPr>
              <w:t>3D</w:t>
            </w:r>
            <w:r w:rsidRPr="00C42946">
              <w:rPr>
                <w:rFonts w:cs="Times New Roman" w:hint="eastAsia"/>
                <w:szCs w:val="24"/>
              </w:rPr>
              <w:t>场景重建</w:t>
            </w:r>
            <w:r w:rsidR="001A4571">
              <w:rPr>
                <w:rFonts w:cs="Times New Roman" w:hint="eastAsia"/>
                <w:szCs w:val="24"/>
              </w:rPr>
              <w:t>，多源</w:t>
            </w:r>
            <w:del w:id="422" w:author="csuheshibo@163.com" w:date="2018-10-19T15:13:00Z">
              <w:r w:rsidR="001A4571" w:rsidDel="00F62A57">
                <w:rPr>
                  <w:rFonts w:cs="Times New Roman" w:hint="eastAsia"/>
                  <w:szCs w:val="24"/>
                </w:rPr>
                <w:delText>信息</w:delText>
              </w:r>
            </w:del>
            <w:r w:rsidR="001A4571">
              <w:rPr>
                <w:rFonts w:cs="Times New Roman" w:hint="eastAsia"/>
                <w:szCs w:val="24"/>
              </w:rPr>
              <w:t>信息融合</w:t>
            </w:r>
            <w:r w:rsidRPr="00C42946">
              <w:rPr>
                <w:rFonts w:cs="Times New Roman" w:hint="eastAsia"/>
                <w:szCs w:val="24"/>
              </w:rPr>
              <w:t>等，其中</w:t>
            </w:r>
            <w:del w:id="423" w:author="csuheshibo@163.com" w:date="2018-10-19T15:13:00Z">
              <w:r w:rsidRPr="00C42946" w:rsidDel="00F62A57">
                <w:rPr>
                  <w:rFonts w:cs="Times New Roman" w:hint="eastAsia"/>
                  <w:szCs w:val="24"/>
                </w:rPr>
                <w:delText>SfM</w:delText>
              </w:r>
              <w:r w:rsidRPr="00C42946" w:rsidDel="00F62A57">
                <w:rPr>
                  <w:rFonts w:cs="Times New Roman" w:hint="eastAsia"/>
                  <w:szCs w:val="24"/>
                </w:rPr>
                <w:delText>和</w:delText>
              </w:r>
            </w:del>
            <w:r w:rsidRPr="00C42946">
              <w:rPr>
                <w:rFonts w:cs="Times New Roman" w:hint="eastAsia"/>
                <w:szCs w:val="24"/>
              </w:rPr>
              <w:t>3D</w:t>
            </w:r>
            <w:r w:rsidRPr="00C42946">
              <w:rPr>
                <w:rFonts w:cs="Times New Roman" w:hint="eastAsia"/>
                <w:szCs w:val="24"/>
              </w:rPr>
              <w:t>场景重建</w:t>
            </w:r>
            <w:ins w:id="424" w:author="csuheshibo@163.com" w:date="2018-10-19T15:13:00Z">
              <w:r w:rsidR="00F62A57">
                <w:rPr>
                  <w:rFonts w:cs="Times New Roman" w:hint="eastAsia"/>
                  <w:szCs w:val="24"/>
                </w:rPr>
                <w:t>和结构化语义地图</w:t>
              </w:r>
            </w:ins>
            <w:r w:rsidRPr="00C42946">
              <w:rPr>
                <w:rFonts w:cs="Times New Roman" w:hint="eastAsia"/>
                <w:szCs w:val="24"/>
              </w:rPr>
              <w:t>是本课题的重点研究内容。下面将从以上几个方面对国内外研究现状和发展动态进行描述。</w:t>
            </w:r>
          </w:p>
          <w:p w:rsidR="00FC255C" w:rsidRPr="00FC255C" w:rsidRDefault="00E20433" w:rsidP="00B4259A">
            <w:pPr>
              <w:spacing w:before="120" w:line="276" w:lineRule="auto"/>
              <w:ind w:left="360"/>
              <w:rPr>
                <w:rFonts w:ascii="黑体" w:eastAsia="黑体" w:hAnsi="黑体" w:cs="Times New Roman"/>
                <w:szCs w:val="24"/>
              </w:rPr>
            </w:pPr>
            <w:del w:id="425" w:author="csuheshibo@163.com" w:date="2018-10-27T13:32:00Z">
              <w:r w:rsidDel="00C23185">
                <w:rPr>
                  <w:rFonts w:ascii="黑体" w:eastAsia="黑体" w:hAnsi="黑体" w:cs="Times New Roman" w:hint="eastAsia"/>
                  <w:szCs w:val="24"/>
                </w:rPr>
                <w:delText>2.1.1</w:delText>
              </w:r>
            </w:del>
            <w:ins w:id="426" w:author="csuheshibo@163.com" w:date="2018-10-27T13:32:00Z">
              <w:r w:rsidR="00C23185">
                <w:rPr>
                  <w:rFonts w:ascii="黑体" w:eastAsia="黑体" w:hAnsi="黑体" w:cs="Times New Roman" w:hint="eastAsia"/>
                  <w:szCs w:val="24"/>
                </w:rPr>
                <w:t>（1）</w:t>
              </w:r>
            </w:ins>
            <w:r w:rsidR="00DE3AF5">
              <w:rPr>
                <w:rFonts w:ascii="黑体" w:eastAsia="黑体" w:hAnsi="黑体" w:cs="Times New Roman"/>
                <w:szCs w:val="24"/>
              </w:rPr>
              <w:t xml:space="preserve"> </w:t>
            </w:r>
            <w:r w:rsidR="00C42946" w:rsidRPr="00C42946">
              <w:rPr>
                <w:rFonts w:ascii="黑体" w:eastAsia="黑体" w:hAnsi="黑体" w:cs="Times New Roman" w:hint="eastAsia"/>
                <w:szCs w:val="24"/>
              </w:rPr>
              <w:t>SLAM的国内外研究现状</w:t>
            </w:r>
          </w:p>
          <w:p w:rsidR="009526A8" w:rsidRDefault="00C42946" w:rsidP="009526A8">
            <w:pPr>
              <w:spacing w:before="120"/>
              <w:ind w:firstLineChars="186" w:firstLine="446"/>
              <w:rPr>
                <w:rFonts w:cs="Times New Roman"/>
                <w:szCs w:val="24"/>
              </w:rPr>
            </w:pPr>
            <w:r w:rsidRPr="00C42946">
              <w:rPr>
                <w:rFonts w:cs="Times New Roman" w:hint="eastAsia"/>
                <w:szCs w:val="24"/>
              </w:rPr>
              <w:t>即时定位与地图构建是让机器人在未知环境中持续地构建环境地图，并同时在地图中给自己定位。最早的</w:t>
            </w:r>
            <w:r w:rsidRPr="00C42946">
              <w:rPr>
                <w:rFonts w:cs="Times New Roman" w:hint="eastAsia"/>
                <w:szCs w:val="24"/>
              </w:rPr>
              <w:t>SLAM</w:t>
            </w:r>
            <w:r w:rsidRPr="00C42946">
              <w:rPr>
                <w:rFonts w:cs="Times New Roman" w:hint="eastAsia"/>
                <w:szCs w:val="24"/>
              </w:rPr>
              <w:t>技术还不是使用视觉的方法，而是使用声波传感器或者激光以及惯性测量单元实现环境建模和自身定位。直到</w:t>
            </w:r>
            <w:r w:rsidRPr="00C42946">
              <w:rPr>
                <w:rFonts w:cs="Times New Roman" w:hint="eastAsia"/>
                <w:szCs w:val="24"/>
              </w:rPr>
              <w:t>21</w:t>
            </w:r>
            <w:r w:rsidRPr="00C42946">
              <w:rPr>
                <w:rFonts w:cs="Times New Roman" w:hint="eastAsia"/>
                <w:szCs w:val="24"/>
              </w:rPr>
              <w:t>世纪，</w:t>
            </w:r>
            <w:r w:rsidRPr="00C42946">
              <w:rPr>
                <w:rFonts w:cs="Times New Roman" w:hint="eastAsia"/>
                <w:szCs w:val="24"/>
              </w:rPr>
              <w:t>Stephen Se</w:t>
            </w:r>
            <w:r w:rsidRPr="00C42946">
              <w:rPr>
                <w:rFonts w:cs="Times New Roman" w:hint="eastAsia"/>
                <w:szCs w:val="24"/>
              </w:rPr>
              <w:t>等人首次使用图像的特征点实现视觉</w:t>
            </w:r>
            <w:r w:rsidRPr="00C42946">
              <w:rPr>
                <w:rFonts w:cs="Times New Roman" w:hint="eastAsia"/>
                <w:szCs w:val="24"/>
              </w:rPr>
              <w:t>SLAM</w:t>
            </w:r>
            <w:r w:rsidR="009526A8">
              <w:rPr>
                <w:rFonts w:cs="Times New Roman" w:hint="eastAsia"/>
                <w:szCs w:val="24"/>
                <w:vertAlign w:val="superscript"/>
              </w:rPr>
              <w:t>[</w:t>
            </w:r>
            <w:r w:rsidR="009526A8">
              <w:rPr>
                <w:rFonts w:cs="Times New Roman"/>
                <w:szCs w:val="24"/>
                <w:vertAlign w:val="superscript"/>
              </w:rPr>
              <w:t>1</w:t>
            </w:r>
            <w:r w:rsidR="009526A8">
              <w:rPr>
                <w:rFonts w:cs="Times New Roman" w:hint="eastAsia"/>
                <w:szCs w:val="24"/>
                <w:vertAlign w:val="superscript"/>
              </w:rPr>
              <w:t>]</w:t>
            </w:r>
            <w:r w:rsidRPr="00C42946">
              <w:rPr>
                <w:rFonts w:cs="Times New Roman" w:hint="eastAsia"/>
                <w:szCs w:val="24"/>
              </w:rPr>
              <w:t>,</w:t>
            </w:r>
            <w:r w:rsidRPr="00C42946">
              <w:rPr>
                <w:rFonts w:cs="Times New Roman" w:hint="eastAsia"/>
                <w:szCs w:val="24"/>
              </w:rPr>
              <w:t>之后由</w:t>
            </w:r>
            <w:r w:rsidRPr="00C42946">
              <w:rPr>
                <w:rFonts w:cs="Times New Roman" w:hint="eastAsia"/>
                <w:szCs w:val="24"/>
              </w:rPr>
              <w:t>Davison</w:t>
            </w:r>
            <w:r w:rsidRPr="00C42946">
              <w:rPr>
                <w:rFonts w:cs="Times New Roman" w:hint="eastAsia"/>
                <w:szCs w:val="24"/>
              </w:rPr>
              <w:t>使用</w:t>
            </w:r>
            <w:r w:rsidRPr="00C42946">
              <w:rPr>
                <w:rFonts w:cs="Times New Roman" w:hint="eastAsia"/>
                <w:szCs w:val="24"/>
              </w:rPr>
              <w:t>EKF</w:t>
            </w:r>
            <w:r w:rsidRPr="00C42946">
              <w:rPr>
                <w:rFonts w:cs="Times New Roman" w:hint="eastAsia"/>
                <w:szCs w:val="24"/>
              </w:rPr>
              <w:t>框架实现了最早的单目实时</w:t>
            </w:r>
            <w:r w:rsidRPr="00C42946">
              <w:rPr>
                <w:rFonts w:cs="Times New Roman" w:hint="eastAsia"/>
                <w:szCs w:val="24"/>
              </w:rPr>
              <w:t>SLAM</w:t>
            </w:r>
            <w:r w:rsidRPr="00C42946">
              <w:rPr>
                <w:rFonts w:cs="Times New Roman" w:hint="eastAsia"/>
                <w:szCs w:val="24"/>
              </w:rPr>
              <w:t>系统</w:t>
            </w:r>
            <w:r w:rsidR="009526A8">
              <w:rPr>
                <w:rFonts w:cs="Times New Roman" w:hint="eastAsia"/>
                <w:szCs w:val="24"/>
                <w:vertAlign w:val="superscript"/>
              </w:rPr>
              <w:t>[</w:t>
            </w:r>
            <w:r w:rsidR="009526A8">
              <w:rPr>
                <w:rFonts w:cs="Times New Roman"/>
                <w:szCs w:val="24"/>
                <w:vertAlign w:val="superscript"/>
              </w:rPr>
              <w:t>2</w:t>
            </w:r>
            <w:r w:rsidR="009526A8">
              <w:rPr>
                <w:rFonts w:cs="Times New Roman" w:hint="eastAsia"/>
                <w:szCs w:val="24"/>
                <w:vertAlign w:val="superscript"/>
              </w:rPr>
              <w:t>]</w:t>
            </w:r>
            <w:r w:rsidRPr="00C42946">
              <w:rPr>
                <w:rFonts w:cs="Times New Roman" w:hint="eastAsia"/>
                <w:szCs w:val="24"/>
              </w:rPr>
              <w:t>，奠定了单</w:t>
            </w:r>
            <w:proofErr w:type="gramStart"/>
            <w:r w:rsidRPr="00C42946">
              <w:rPr>
                <w:rFonts w:cs="Times New Roman" w:hint="eastAsia"/>
                <w:szCs w:val="24"/>
              </w:rPr>
              <w:t>目系统</w:t>
            </w:r>
            <w:proofErr w:type="gramEnd"/>
            <w:r w:rsidRPr="00C42946">
              <w:rPr>
                <w:rFonts w:cs="Times New Roman" w:hint="eastAsia"/>
                <w:szCs w:val="24"/>
              </w:rPr>
              <w:t>的基础；</w:t>
            </w:r>
            <w:r w:rsidRPr="00C42946">
              <w:rPr>
                <w:rFonts w:cs="Times New Roman" w:hint="eastAsia"/>
                <w:szCs w:val="24"/>
              </w:rPr>
              <w:t>Davison</w:t>
            </w:r>
            <w:r w:rsidRPr="00C42946">
              <w:rPr>
                <w:rFonts w:cs="Times New Roman" w:hint="eastAsia"/>
                <w:szCs w:val="24"/>
              </w:rPr>
              <w:t>在</w:t>
            </w:r>
            <w:r w:rsidRPr="00C42946">
              <w:rPr>
                <w:rFonts w:cs="Times New Roman" w:hint="eastAsia"/>
                <w:szCs w:val="24"/>
              </w:rPr>
              <w:t>2007</w:t>
            </w:r>
            <w:r w:rsidRPr="00C42946">
              <w:rPr>
                <w:rFonts w:cs="Times New Roman" w:hint="eastAsia"/>
                <w:szCs w:val="24"/>
              </w:rPr>
              <w:t>年成功实现基于单相机的纯视觉</w:t>
            </w:r>
            <w:r w:rsidRPr="00C42946">
              <w:rPr>
                <w:rFonts w:cs="Times New Roman" w:hint="eastAsia"/>
                <w:szCs w:val="24"/>
              </w:rPr>
              <w:t>SLAM</w:t>
            </w:r>
            <w:r w:rsidRPr="00C42946">
              <w:rPr>
                <w:rFonts w:cs="Times New Roman" w:hint="eastAsia"/>
                <w:szCs w:val="24"/>
              </w:rPr>
              <w:t>系统，算法的关键是在线建立</w:t>
            </w:r>
            <w:r w:rsidRPr="00C42946">
              <w:rPr>
                <w:rFonts w:cs="Times New Roman" w:hint="eastAsia"/>
                <w:szCs w:val="24"/>
              </w:rPr>
              <w:t>2D</w:t>
            </w:r>
            <w:r w:rsidRPr="00C42946">
              <w:rPr>
                <w:rFonts w:cs="Times New Roman" w:hint="eastAsia"/>
                <w:szCs w:val="24"/>
              </w:rPr>
              <w:t>点到</w:t>
            </w:r>
            <w:r w:rsidRPr="00C42946">
              <w:rPr>
                <w:rFonts w:cs="Times New Roman" w:hint="eastAsia"/>
                <w:szCs w:val="24"/>
              </w:rPr>
              <w:t>3D</w:t>
            </w:r>
            <w:r w:rsidRPr="00C42946">
              <w:rPr>
                <w:rFonts w:cs="Times New Roman" w:hint="eastAsia"/>
                <w:szCs w:val="24"/>
              </w:rPr>
              <w:t>点的映射关系，并且使用实时运动模型估计相机的位置</w:t>
            </w:r>
            <w:r w:rsidR="009526A8">
              <w:rPr>
                <w:rFonts w:cs="Times New Roman" w:hint="eastAsia"/>
                <w:szCs w:val="24"/>
                <w:vertAlign w:val="superscript"/>
              </w:rPr>
              <w:t>[</w:t>
            </w:r>
            <w:r w:rsidR="009526A8">
              <w:rPr>
                <w:rFonts w:cs="Times New Roman"/>
                <w:szCs w:val="24"/>
                <w:vertAlign w:val="superscript"/>
              </w:rPr>
              <w:t>3</w:t>
            </w:r>
            <w:r w:rsidR="009526A8">
              <w:rPr>
                <w:rFonts w:cs="Times New Roman" w:hint="eastAsia"/>
                <w:szCs w:val="24"/>
                <w:vertAlign w:val="superscript"/>
              </w:rPr>
              <w:t>]</w:t>
            </w:r>
            <w:r w:rsidRPr="00C42946">
              <w:rPr>
                <w:rFonts w:cs="Times New Roman" w:hint="eastAsia"/>
                <w:szCs w:val="24"/>
              </w:rPr>
              <w:t>；</w:t>
            </w:r>
            <w:r w:rsidRPr="00C42946">
              <w:rPr>
                <w:rFonts w:cs="Times New Roman" w:hint="eastAsia"/>
                <w:szCs w:val="24"/>
              </w:rPr>
              <w:t>Mur-</w:t>
            </w:r>
            <w:proofErr w:type="spellStart"/>
            <w:r w:rsidRPr="00C42946">
              <w:rPr>
                <w:rFonts w:cs="Times New Roman" w:hint="eastAsia"/>
                <w:szCs w:val="24"/>
              </w:rPr>
              <w:t>Artal</w:t>
            </w:r>
            <w:proofErr w:type="spellEnd"/>
            <w:r w:rsidRPr="00C42946">
              <w:rPr>
                <w:rFonts w:cs="Times New Roman" w:hint="eastAsia"/>
                <w:szCs w:val="24"/>
              </w:rPr>
              <w:t>使用</w:t>
            </w:r>
            <w:r w:rsidRPr="00C42946">
              <w:rPr>
                <w:rFonts w:cs="Times New Roman" w:hint="eastAsia"/>
                <w:szCs w:val="24"/>
              </w:rPr>
              <w:t>ORB</w:t>
            </w:r>
            <w:r w:rsidRPr="00C42946">
              <w:rPr>
                <w:rFonts w:cs="Times New Roman" w:hint="eastAsia"/>
                <w:szCs w:val="24"/>
              </w:rPr>
              <w:t>特征点作为地图构建特征点，大幅度降低了点云的数量，并且使用回环检测的方法使定位</w:t>
            </w:r>
            <w:proofErr w:type="gramStart"/>
            <w:r w:rsidRPr="00C42946">
              <w:rPr>
                <w:rFonts w:cs="Times New Roman" w:hint="eastAsia"/>
                <w:szCs w:val="24"/>
              </w:rPr>
              <w:t>与建图的</w:t>
            </w:r>
            <w:proofErr w:type="gramEnd"/>
            <w:r w:rsidRPr="00C42946">
              <w:rPr>
                <w:rFonts w:cs="Times New Roman" w:hint="eastAsia"/>
                <w:szCs w:val="24"/>
              </w:rPr>
              <w:t>精度都大幅提升</w:t>
            </w:r>
            <w:r w:rsidR="009526A8">
              <w:rPr>
                <w:rFonts w:cs="Times New Roman" w:hint="eastAsia"/>
                <w:szCs w:val="24"/>
                <w:vertAlign w:val="superscript"/>
              </w:rPr>
              <w:t>[</w:t>
            </w:r>
            <w:r w:rsidR="009526A8">
              <w:rPr>
                <w:rFonts w:cs="Times New Roman"/>
                <w:szCs w:val="24"/>
                <w:vertAlign w:val="superscript"/>
              </w:rPr>
              <w:t>4</w:t>
            </w:r>
            <w:r w:rsidR="009526A8">
              <w:rPr>
                <w:rFonts w:cs="Times New Roman" w:hint="eastAsia"/>
                <w:szCs w:val="24"/>
                <w:vertAlign w:val="superscript"/>
              </w:rPr>
              <w:t>]</w:t>
            </w:r>
            <w:r w:rsidRPr="00C42946">
              <w:rPr>
                <w:rFonts w:cs="Times New Roman" w:hint="eastAsia"/>
                <w:szCs w:val="24"/>
              </w:rPr>
              <w:t>；随着硬件计算能力和数据储存的提升，提取目标深度信息的技术得到了很大的发展，</w:t>
            </w:r>
            <w:proofErr w:type="gramStart"/>
            <w:r w:rsidRPr="00C42946">
              <w:rPr>
                <w:rFonts w:cs="Times New Roman" w:hint="eastAsia"/>
                <w:szCs w:val="24"/>
              </w:rPr>
              <w:t>戚传江</w:t>
            </w:r>
            <w:proofErr w:type="gramEnd"/>
            <w:r w:rsidRPr="00C42946">
              <w:rPr>
                <w:rFonts w:cs="Times New Roman" w:hint="eastAsia"/>
                <w:szCs w:val="24"/>
              </w:rPr>
              <w:t>等人使用</w:t>
            </w:r>
            <w:r w:rsidRPr="00C42946">
              <w:rPr>
                <w:rFonts w:cs="Times New Roman" w:hint="eastAsia"/>
                <w:szCs w:val="24"/>
              </w:rPr>
              <w:t>2D slam</w:t>
            </w:r>
            <w:r w:rsidRPr="00C42946">
              <w:rPr>
                <w:rFonts w:cs="Times New Roman" w:hint="eastAsia"/>
                <w:szCs w:val="24"/>
              </w:rPr>
              <w:t>的解决方案，采用多传感器数据融合的方法，完成多自由度位姿检测</w:t>
            </w:r>
            <w:r w:rsidR="009526A8">
              <w:rPr>
                <w:rFonts w:cs="Times New Roman" w:hint="eastAsia"/>
                <w:szCs w:val="24"/>
                <w:vertAlign w:val="superscript"/>
              </w:rPr>
              <w:t>[</w:t>
            </w:r>
            <w:r w:rsidR="009526A8">
              <w:rPr>
                <w:rFonts w:cs="Times New Roman"/>
                <w:szCs w:val="24"/>
                <w:vertAlign w:val="superscript"/>
              </w:rPr>
              <w:t>5</w:t>
            </w:r>
            <w:r w:rsidR="009526A8">
              <w:rPr>
                <w:rFonts w:cs="Times New Roman" w:hint="eastAsia"/>
                <w:szCs w:val="24"/>
                <w:vertAlign w:val="superscript"/>
              </w:rPr>
              <w:t>]</w:t>
            </w:r>
            <w:r w:rsidRPr="00C42946">
              <w:rPr>
                <w:rFonts w:cs="Times New Roman" w:hint="eastAsia"/>
                <w:szCs w:val="24"/>
              </w:rPr>
              <w:t>，拓展了</w:t>
            </w:r>
            <w:r w:rsidRPr="00C42946">
              <w:rPr>
                <w:rFonts w:cs="Times New Roman" w:hint="eastAsia"/>
                <w:szCs w:val="24"/>
              </w:rPr>
              <w:t>SLAM</w:t>
            </w:r>
            <w:r w:rsidRPr="00C42946">
              <w:rPr>
                <w:rFonts w:cs="Times New Roman" w:hint="eastAsia"/>
                <w:szCs w:val="24"/>
              </w:rPr>
              <w:t>的应用场景；</w:t>
            </w:r>
            <w:r w:rsidRPr="00C42946">
              <w:rPr>
                <w:rFonts w:cs="Times New Roman" w:hint="eastAsia"/>
                <w:szCs w:val="24"/>
              </w:rPr>
              <w:t>Whelan</w:t>
            </w:r>
            <w:r w:rsidRPr="00C42946">
              <w:rPr>
                <w:rFonts w:cs="Times New Roman" w:hint="eastAsia"/>
                <w:szCs w:val="24"/>
              </w:rPr>
              <w:t>的实验通过使用体积融合的方法实现了实时大范围的稠密</w:t>
            </w:r>
            <w:r w:rsidRPr="00C42946">
              <w:rPr>
                <w:rFonts w:cs="Times New Roman" w:hint="eastAsia"/>
                <w:szCs w:val="24"/>
              </w:rPr>
              <w:t>RGB-D</w:t>
            </w:r>
            <w:r w:rsidRPr="00C42946">
              <w:rPr>
                <w:rFonts w:cs="Times New Roman" w:hint="eastAsia"/>
                <w:szCs w:val="24"/>
              </w:rPr>
              <w:t>的</w:t>
            </w:r>
            <w:r w:rsidRPr="00C42946">
              <w:rPr>
                <w:rFonts w:cs="Times New Roman" w:hint="eastAsia"/>
                <w:szCs w:val="24"/>
              </w:rPr>
              <w:t>SLAM</w:t>
            </w:r>
            <w:r w:rsidRPr="00C42946">
              <w:rPr>
                <w:rFonts w:cs="Times New Roman" w:hint="eastAsia"/>
                <w:szCs w:val="24"/>
              </w:rPr>
              <w:t>系统</w:t>
            </w:r>
            <w:r w:rsidR="009526A8">
              <w:rPr>
                <w:rFonts w:cs="Times New Roman" w:hint="eastAsia"/>
                <w:szCs w:val="24"/>
                <w:vertAlign w:val="superscript"/>
              </w:rPr>
              <w:t>[</w:t>
            </w:r>
            <w:r w:rsidR="009526A8">
              <w:rPr>
                <w:rFonts w:cs="Times New Roman"/>
                <w:szCs w:val="24"/>
                <w:vertAlign w:val="superscript"/>
              </w:rPr>
              <w:t>6</w:t>
            </w:r>
            <w:r w:rsidR="009526A8">
              <w:rPr>
                <w:rFonts w:cs="Times New Roman" w:hint="eastAsia"/>
                <w:szCs w:val="24"/>
                <w:vertAlign w:val="superscript"/>
              </w:rPr>
              <w:t>]</w:t>
            </w:r>
            <w:r w:rsidRPr="00C42946">
              <w:rPr>
                <w:rFonts w:cs="Times New Roman" w:hint="eastAsia"/>
                <w:szCs w:val="24"/>
              </w:rPr>
              <w:t>，通过这个研究，使用</w:t>
            </w:r>
            <w:r w:rsidRPr="00C42946">
              <w:rPr>
                <w:rFonts w:cs="Times New Roman" w:hint="eastAsia"/>
                <w:szCs w:val="24"/>
              </w:rPr>
              <w:t>SLAM</w:t>
            </w:r>
            <w:r w:rsidRPr="00C42946">
              <w:rPr>
                <w:rFonts w:cs="Times New Roman" w:hint="eastAsia"/>
                <w:szCs w:val="24"/>
              </w:rPr>
              <w:t>系统作三维环境构建以及实时相机定位成为可能。</w:t>
            </w:r>
          </w:p>
          <w:p w:rsidR="003E1551" w:rsidRPr="009526A8" w:rsidRDefault="00C42946" w:rsidP="009526A8">
            <w:pPr>
              <w:spacing w:before="120"/>
              <w:ind w:firstLineChars="186" w:firstLine="446"/>
              <w:rPr>
                <w:rFonts w:cs="Times New Roman"/>
                <w:szCs w:val="24"/>
              </w:rPr>
            </w:pPr>
            <w:r w:rsidRPr="00C42946">
              <w:rPr>
                <w:rFonts w:cs="Times New Roman" w:hint="eastAsia"/>
                <w:szCs w:val="24"/>
              </w:rPr>
              <w:t>应用到目标跟踪领域，</w:t>
            </w:r>
            <w:proofErr w:type="gramStart"/>
            <w:r w:rsidRPr="00C42946">
              <w:rPr>
                <w:rFonts w:cs="Times New Roman" w:hint="eastAsia"/>
                <w:szCs w:val="24"/>
              </w:rPr>
              <w:t>单纯点</w:t>
            </w:r>
            <w:proofErr w:type="gramEnd"/>
            <w:r w:rsidRPr="00C42946">
              <w:rPr>
                <w:rFonts w:cs="Times New Roman" w:hint="eastAsia"/>
                <w:szCs w:val="24"/>
              </w:rPr>
              <w:t>云集还是无法满足要求，因此需要将点</w:t>
            </w:r>
            <w:proofErr w:type="gramStart"/>
            <w:r w:rsidRPr="00C42946">
              <w:rPr>
                <w:rFonts w:cs="Times New Roman" w:hint="eastAsia"/>
                <w:szCs w:val="24"/>
              </w:rPr>
              <w:t>云数据</w:t>
            </w:r>
            <w:proofErr w:type="gramEnd"/>
            <w:r w:rsidRPr="00C42946">
              <w:rPr>
                <w:rFonts w:cs="Times New Roman" w:hint="eastAsia"/>
                <w:szCs w:val="24"/>
              </w:rPr>
              <w:t>语义化，</w:t>
            </w:r>
            <w:proofErr w:type="spellStart"/>
            <w:r w:rsidRPr="00C42946">
              <w:rPr>
                <w:rFonts w:cs="Times New Roman" w:hint="eastAsia"/>
                <w:szCs w:val="24"/>
              </w:rPr>
              <w:t>Reiger</w:t>
            </w:r>
            <w:proofErr w:type="spellEnd"/>
            <w:r w:rsidRPr="00C42946">
              <w:rPr>
                <w:rFonts w:cs="Times New Roman" w:hint="eastAsia"/>
                <w:szCs w:val="24"/>
              </w:rPr>
              <w:t>使用关系树的方法实现物体的语义识别</w:t>
            </w:r>
            <w:r w:rsidR="009526A8">
              <w:rPr>
                <w:rFonts w:cs="Times New Roman" w:hint="eastAsia"/>
                <w:szCs w:val="24"/>
                <w:vertAlign w:val="superscript"/>
              </w:rPr>
              <w:t>[</w:t>
            </w:r>
            <w:r w:rsidR="009526A8">
              <w:rPr>
                <w:rFonts w:cs="Times New Roman"/>
                <w:szCs w:val="24"/>
                <w:vertAlign w:val="superscript"/>
              </w:rPr>
              <w:t>7</w:t>
            </w:r>
            <w:r w:rsidR="009526A8">
              <w:rPr>
                <w:rFonts w:cs="Times New Roman" w:hint="eastAsia"/>
                <w:szCs w:val="24"/>
                <w:vertAlign w:val="superscript"/>
              </w:rPr>
              <w:t>]</w:t>
            </w:r>
            <w:r w:rsidRPr="00C42946">
              <w:rPr>
                <w:rFonts w:cs="Times New Roman" w:hint="eastAsia"/>
                <w:szCs w:val="24"/>
              </w:rPr>
              <w:t>，这项技术对于目标跟踪是很重要的；之后</w:t>
            </w:r>
            <w:r w:rsidRPr="00C42946">
              <w:rPr>
                <w:rFonts w:cs="Times New Roman" w:hint="eastAsia"/>
                <w:szCs w:val="24"/>
              </w:rPr>
              <w:t>Sarkar</w:t>
            </w:r>
            <w:r w:rsidRPr="00C42946">
              <w:rPr>
                <w:rFonts w:cs="Times New Roman" w:hint="eastAsia"/>
                <w:szCs w:val="24"/>
              </w:rPr>
              <w:t>在</w:t>
            </w:r>
            <w:proofErr w:type="spellStart"/>
            <w:r w:rsidRPr="00C42946">
              <w:rPr>
                <w:rFonts w:cs="Times New Roman" w:hint="eastAsia"/>
                <w:szCs w:val="24"/>
              </w:rPr>
              <w:t>Reiger</w:t>
            </w:r>
            <w:proofErr w:type="spellEnd"/>
            <w:r w:rsidRPr="00C42946">
              <w:rPr>
                <w:rFonts w:cs="Times New Roman" w:hint="eastAsia"/>
                <w:szCs w:val="24"/>
              </w:rPr>
              <w:t>的研究基础上结合</w:t>
            </w:r>
            <w:proofErr w:type="spellStart"/>
            <w:r w:rsidRPr="00C42946">
              <w:rPr>
                <w:rFonts w:cs="Times New Roman" w:hint="eastAsia"/>
                <w:szCs w:val="24"/>
              </w:rPr>
              <w:t>FastSLAM</w:t>
            </w:r>
            <w:proofErr w:type="spellEnd"/>
            <w:r w:rsidRPr="00C42946">
              <w:rPr>
                <w:rFonts w:cs="Times New Roman" w:hint="eastAsia"/>
                <w:szCs w:val="24"/>
              </w:rPr>
              <w:t>的方法，使得识别速度更快，鲁棒性更强</w:t>
            </w:r>
            <w:r w:rsidR="009526A8">
              <w:rPr>
                <w:rFonts w:cs="Times New Roman" w:hint="eastAsia"/>
                <w:szCs w:val="24"/>
                <w:vertAlign w:val="superscript"/>
              </w:rPr>
              <w:t>[</w:t>
            </w:r>
            <w:r w:rsidR="009526A8">
              <w:rPr>
                <w:rFonts w:cs="Times New Roman"/>
                <w:szCs w:val="24"/>
                <w:vertAlign w:val="superscript"/>
              </w:rPr>
              <w:t>8</w:t>
            </w:r>
            <w:r w:rsidR="009526A8">
              <w:rPr>
                <w:rFonts w:cs="Times New Roman" w:hint="eastAsia"/>
                <w:szCs w:val="24"/>
                <w:vertAlign w:val="superscript"/>
              </w:rPr>
              <w:t>]</w:t>
            </w:r>
            <w:r w:rsidRPr="00C42946">
              <w:rPr>
                <w:rFonts w:cs="Times New Roman" w:hint="eastAsia"/>
                <w:szCs w:val="24"/>
              </w:rPr>
              <w:t>；</w:t>
            </w:r>
            <w:r w:rsidRPr="00C42946">
              <w:rPr>
                <w:rFonts w:cs="Times New Roman" w:hint="eastAsia"/>
                <w:szCs w:val="24"/>
              </w:rPr>
              <w:t>Zhang, G</w:t>
            </w:r>
            <w:r w:rsidRPr="00C42946">
              <w:rPr>
                <w:rFonts w:cs="Times New Roman" w:hint="eastAsia"/>
                <w:szCs w:val="24"/>
              </w:rPr>
              <w:t>等人使用基于线条的</w:t>
            </w:r>
            <w:r w:rsidRPr="00C42946">
              <w:rPr>
                <w:rFonts w:cs="Times New Roman" w:hint="eastAsia"/>
                <w:szCs w:val="24"/>
              </w:rPr>
              <w:t>SLAM</w:t>
            </w:r>
            <w:r w:rsidRPr="00C42946">
              <w:rPr>
                <w:rFonts w:cs="Times New Roman" w:hint="eastAsia"/>
                <w:szCs w:val="24"/>
              </w:rPr>
              <w:t>算法</w:t>
            </w:r>
            <w:r w:rsidR="009526A8">
              <w:rPr>
                <w:rFonts w:cs="Times New Roman" w:hint="eastAsia"/>
                <w:szCs w:val="24"/>
                <w:vertAlign w:val="superscript"/>
              </w:rPr>
              <w:t>[</w:t>
            </w:r>
            <w:r w:rsidR="009526A8">
              <w:rPr>
                <w:rFonts w:cs="Times New Roman"/>
                <w:szCs w:val="24"/>
                <w:vertAlign w:val="superscript"/>
              </w:rPr>
              <w:t>9</w:t>
            </w:r>
            <w:r w:rsidR="009526A8">
              <w:rPr>
                <w:rFonts w:cs="Times New Roman" w:hint="eastAsia"/>
                <w:szCs w:val="24"/>
                <w:vertAlign w:val="superscript"/>
              </w:rPr>
              <w:t>]</w:t>
            </w:r>
            <w:r w:rsidRPr="00C42946">
              <w:rPr>
                <w:rFonts w:cs="Times New Roman" w:hint="eastAsia"/>
                <w:szCs w:val="24"/>
              </w:rPr>
              <w:t>提高物体识别的准确率，该方法能够对物体的边沿与轮廓进行稳定的识别。</w:t>
            </w:r>
          </w:p>
          <w:p w:rsidR="00FC255C" w:rsidRDefault="00B4259A" w:rsidP="00B4259A">
            <w:pPr>
              <w:spacing w:before="120" w:line="276" w:lineRule="auto"/>
              <w:ind w:left="360"/>
              <w:rPr>
                <w:rFonts w:ascii="黑体" w:eastAsia="黑体" w:hAnsi="黑体" w:cs="Times New Roman"/>
                <w:szCs w:val="24"/>
              </w:rPr>
            </w:pPr>
            <w:del w:id="427" w:author="csuheshibo@163.com" w:date="2018-10-27T13:32:00Z">
              <w:r w:rsidDel="00C23185">
                <w:rPr>
                  <w:rFonts w:ascii="黑体" w:eastAsia="黑体" w:hAnsi="黑体" w:cs="Times New Roman" w:hint="eastAsia"/>
                  <w:szCs w:val="24"/>
                </w:rPr>
                <w:lastRenderedPageBreak/>
                <w:delText>2.1.2</w:delText>
              </w:r>
            </w:del>
            <w:ins w:id="428" w:author="csuheshibo@163.com" w:date="2018-10-27T13:32:00Z">
              <w:r w:rsidR="00C23185">
                <w:rPr>
                  <w:rFonts w:ascii="黑体" w:eastAsia="黑体" w:hAnsi="黑体" w:cs="Times New Roman" w:hint="eastAsia"/>
                  <w:szCs w:val="24"/>
                </w:rPr>
                <w:t>（2）</w:t>
              </w:r>
            </w:ins>
            <w:r w:rsidR="00C42946" w:rsidRPr="00C42946">
              <w:rPr>
                <w:rFonts w:ascii="黑体" w:eastAsia="黑体" w:hAnsi="黑体" w:cs="Times New Roman" w:hint="eastAsia"/>
                <w:szCs w:val="24"/>
              </w:rPr>
              <w:t>三维重建的国内外研究现状</w:t>
            </w:r>
          </w:p>
          <w:p w:rsidR="00206154" w:rsidRDefault="00C42946" w:rsidP="008716B5">
            <w:pPr>
              <w:spacing w:before="120"/>
              <w:ind w:firstLineChars="186" w:firstLine="446"/>
              <w:rPr>
                <w:ins w:id="429" w:author="csuheshibo@163.com" w:date="2018-10-18T19:03:00Z"/>
                <w:rFonts w:cs="Times New Roman"/>
                <w:szCs w:val="24"/>
              </w:rPr>
            </w:pPr>
            <w:r w:rsidRPr="00C42946">
              <w:rPr>
                <w:rFonts w:cs="Times New Roman" w:hint="eastAsia"/>
                <w:szCs w:val="24"/>
              </w:rPr>
              <w:t>照相机</w:t>
            </w:r>
            <w:r w:rsidRPr="00C42946">
              <w:rPr>
                <w:rFonts w:cs="Times New Roman" w:hint="eastAsia"/>
                <w:szCs w:val="24"/>
              </w:rPr>
              <w:t>/</w:t>
            </w:r>
            <w:r w:rsidRPr="00C42946">
              <w:rPr>
                <w:rFonts w:cs="Times New Roman" w:hint="eastAsia"/>
                <w:szCs w:val="24"/>
              </w:rPr>
              <w:t>摄像机是将一个三维场景或物体投影到二维平面上，但是</w:t>
            </w:r>
            <w:proofErr w:type="gramStart"/>
            <w:r w:rsidRPr="00C42946">
              <w:rPr>
                <w:rFonts w:cs="Times New Roman" w:hint="eastAsia"/>
                <w:szCs w:val="24"/>
              </w:rPr>
              <w:t>在降维的</w:t>
            </w:r>
            <w:proofErr w:type="gramEnd"/>
            <w:r w:rsidRPr="00C42946">
              <w:rPr>
                <w:rFonts w:cs="Times New Roman" w:hint="eastAsia"/>
                <w:szCs w:val="24"/>
              </w:rPr>
              <w:t>过程不可避免地会损失存在信息，而利用三维重建技术，就是从获取到的二维图像中复原原始三维场景或物体</w:t>
            </w:r>
            <w:ins w:id="430" w:author="csuheshibo@163.com" w:date="2018-10-18T19:03:00Z">
              <w:r w:rsidR="00206154">
                <w:rPr>
                  <w:rFonts w:cs="Times New Roman" w:hint="eastAsia"/>
                  <w:szCs w:val="24"/>
                </w:rPr>
                <w:t>，三维重建的结果如图</w:t>
              </w:r>
            </w:ins>
            <w:ins w:id="431" w:author="csuheshibo@163.com" w:date="2018-10-18T19:04:00Z">
              <w:r w:rsidR="00206154">
                <w:rPr>
                  <w:rFonts w:cs="Times New Roman"/>
                  <w:szCs w:val="24"/>
                </w:rPr>
                <w:t>2</w:t>
              </w:r>
            </w:ins>
            <w:ins w:id="432" w:author="csuheshibo@163.com" w:date="2018-10-18T19:03:00Z">
              <w:r w:rsidR="00206154">
                <w:rPr>
                  <w:rFonts w:cs="Times New Roman"/>
                  <w:szCs w:val="24"/>
                </w:rPr>
                <w:t>.</w:t>
              </w:r>
            </w:ins>
            <w:ins w:id="433" w:author="csuheshibo@163.com" w:date="2018-10-18T19:04:00Z">
              <w:r w:rsidR="00206154">
                <w:rPr>
                  <w:rFonts w:cs="Times New Roman"/>
                  <w:szCs w:val="24"/>
                </w:rPr>
                <w:t>1</w:t>
              </w:r>
            </w:ins>
            <w:ins w:id="434" w:author="csuheshibo@163.com" w:date="2018-10-18T19:03:00Z">
              <w:r w:rsidR="00206154">
                <w:rPr>
                  <w:rFonts w:cs="Times New Roman" w:hint="eastAsia"/>
                  <w:szCs w:val="24"/>
                </w:rPr>
                <w:t>所示</w:t>
              </w:r>
            </w:ins>
            <w:r w:rsidRPr="00C42946">
              <w:rPr>
                <w:rFonts w:cs="Times New Roman" w:hint="eastAsia"/>
                <w:szCs w:val="24"/>
              </w:rPr>
              <w:t>。</w:t>
            </w:r>
          </w:p>
          <w:p w:rsidR="00206154" w:rsidRDefault="00206154" w:rsidP="00206154">
            <w:pPr>
              <w:pStyle w:val="af"/>
              <w:jc w:val="center"/>
              <w:rPr>
                <w:ins w:id="435" w:author="csuheshibo@163.com" w:date="2018-10-18T19:04:00Z"/>
              </w:rPr>
            </w:pPr>
            <w:ins w:id="436" w:author="csuheshibo@163.com" w:date="2018-10-18T19:03:00Z">
              <w:r>
                <w:rPr>
                  <w:noProof/>
                </w:rPr>
                <w:drawing>
                  <wp:inline distT="0" distB="0" distL="0" distR="0" wp14:anchorId="131F88CF" wp14:editId="0781FC7F">
                    <wp:extent cx="3975735" cy="25400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933" cy="2566959"/>
                            </a:xfrm>
                            <a:prstGeom prst="rect">
                              <a:avLst/>
                            </a:prstGeom>
                          </pic:spPr>
                        </pic:pic>
                      </a:graphicData>
                    </a:graphic>
                  </wp:inline>
                </w:drawing>
              </w:r>
            </w:ins>
          </w:p>
          <w:p w:rsidR="00206154" w:rsidRPr="00206154" w:rsidRDefault="00206154">
            <w:pPr>
              <w:pStyle w:val="af"/>
              <w:jc w:val="center"/>
              <w:rPr>
                <w:ins w:id="437" w:author="csuheshibo@163.com" w:date="2018-10-18T19:04:00Z"/>
              </w:rPr>
              <w:pPrChange w:id="438" w:author="csuheshibo@163.com" w:date="2018-10-18T19:04:00Z">
                <w:pPr>
                  <w:spacing w:before="120"/>
                  <w:ind w:firstLineChars="186" w:firstLine="446"/>
                </w:pPr>
              </w:pPrChange>
            </w:pPr>
            <w:ins w:id="439" w:author="csuheshibo@163.com" w:date="2018-10-18T19:04:00Z">
              <w:r w:rsidRPr="0031409C">
                <w:rPr>
                  <w:rFonts w:hint="eastAsia"/>
                </w:rPr>
                <w:t>图</w:t>
              </w:r>
              <w:r>
                <w:t>2.1</w:t>
              </w:r>
              <w:r w:rsidRPr="0031409C">
                <w:t xml:space="preserve"> </w:t>
              </w:r>
              <w:r>
                <w:rPr>
                  <w:rFonts w:hint="eastAsia"/>
                </w:rPr>
                <w:t>三维重建结果示意图</w:t>
              </w:r>
            </w:ins>
          </w:p>
          <w:p w:rsidR="00661CA5" w:rsidRPr="008716B5" w:rsidRDefault="00C42946">
            <w:pPr>
              <w:spacing w:before="120"/>
              <w:ind w:firstLineChars="186" w:firstLine="446"/>
              <w:jc w:val="left"/>
              <w:rPr>
                <w:rFonts w:cs="Times New Roman"/>
                <w:szCs w:val="24"/>
              </w:rPr>
              <w:pPrChange w:id="440" w:author="csuheshibo@163.com" w:date="2018-10-19T21:24:00Z">
                <w:pPr>
                  <w:spacing w:before="120"/>
                  <w:ind w:firstLineChars="186" w:firstLine="446"/>
                </w:pPr>
              </w:pPrChange>
            </w:pPr>
            <w:r w:rsidRPr="00C42946">
              <w:rPr>
                <w:rFonts w:cs="Times New Roman" w:hint="eastAsia"/>
                <w:szCs w:val="24"/>
              </w:rPr>
              <w:t>CMU</w:t>
            </w:r>
            <w:r w:rsidRPr="00C42946">
              <w:rPr>
                <w:rFonts w:cs="Times New Roman" w:hint="eastAsia"/>
                <w:szCs w:val="24"/>
              </w:rPr>
              <w:t>大学的</w:t>
            </w:r>
            <w:proofErr w:type="spellStart"/>
            <w:r w:rsidRPr="00C42946">
              <w:rPr>
                <w:rFonts w:cs="Times New Roman" w:hint="eastAsia"/>
                <w:szCs w:val="24"/>
              </w:rPr>
              <w:t>Tomasi</w:t>
            </w:r>
            <w:proofErr w:type="spellEnd"/>
            <w:r w:rsidRPr="00C42946">
              <w:rPr>
                <w:rFonts w:cs="Times New Roman" w:hint="eastAsia"/>
                <w:szCs w:val="24"/>
              </w:rPr>
              <w:t>和</w:t>
            </w:r>
            <w:proofErr w:type="spellStart"/>
            <w:r w:rsidRPr="00C42946">
              <w:rPr>
                <w:rFonts w:cs="Times New Roman" w:hint="eastAsia"/>
                <w:szCs w:val="24"/>
              </w:rPr>
              <w:t>Kanade</w:t>
            </w:r>
            <w:proofErr w:type="spellEnd"/>
            <w:r w:rsidR="002C2802">
              <w:rPr>
                <w:rFonts w:cs="Times New Roman" w:hint="eastAsia"/>
                <w:szCs w:val="24"/>
                <w:vertAlign w:val="superscript"/>
              </w:rPr>
              <w:t>[</w:t>
            </w:r>
            <w:r w:rsidR="002C2802">
              <w:rPr>
                <w:rFonts w:cs="Times New Roman"/>
                <w:szCs w:val="24"/>
                <w:vertAlign w:val="superscript"/>
              </w:rPr>
              <w:t>10</w:t>
            </w:r>
            <w:r w:rsidR="002C2802">
              <w:rPr>
                <w:rFonts w:cs="Times New Roman" w:hint="eastAsia"/>
                <w:szCs w:val="24"/>
                <w:vertAlign w:val="superscript"/>
              </w:rPr>
              <w:t>]</w:t>
            </w:r>
            <w:r w:rsidRPr="00C42946">
              <w:rPr>
                <w:rFonts w:cs="Times New Roman" w:hint="eastAsia"/>
                <w:szCs w:val="24"/>
              </w:rPr>
              <w:t>等人首先开发出了基于图片的三维重建系统，并利用仿射分解法对摄像机进行了标定，得到摄像机运动参数，然后重构出物体的空间模型。随后，</w:t>
            </w:r>
            <w:r w:rsidRPr="00C42946">
              <w:rPr>
                <w:rFonts w:cs="Times New Roman" w:hint="eastAsia"/>
                <w:szCs w:val="24"/>
              </w:rPr>
              <w:t xml:space="preserve">INRIAB </w:t>
            </w:r>
            <w:proofErr w:type="spellStart"/>
            <w:r w:rsidRPr="00C42946">
              <w:rPr>
                <w:rFonts w:cs="Times New Roman" w:hint="eastAsia"/>
                <w:szCs w:val="24"/>
              </w:rPr>
              <w:t>Bougnoux</w:t>
            </w:r>
            <w:proofErr w:type="spellEnd"/>
            <w:r w:rsidRPr="00C42946">
              <w:rPr>
                <w:rFonts w:cs="Times New Roman" w:hint="eastAsia"/>
                <w:szCs w:val="24"/>
              </w:rPr>
              <w:t>等人</w:t>
            </w:r>
            <w:r w:rsidR="002C2802">
              <w:rPr>
                <w:rFonts w:cs="Times New Roman" w:hint="eastAsia"/>
                <w:szCs w:val="24"/>
                <w:vertAlign w:val="superscript"/>
              </w:rPr>
              <w:t>[</w:t>
            </w:r>
            <w:r w:rsidR="002C2802">
              <w:rPr>
                <w:rFonts w:cs="Times New Roman"/>
                <w:szCs w:val="24"/>
                <w:vertAlign w:val="superscript"/>
              </w:rPr>
              <w:t>11</w:t>
            </w:r>
            <w:r w:rsidR="002C2802">
              <w:rPr>
                <w:rFonts w:cs="Times New Roman" w:hint="eastAsia"/>
                <w:szCs w:val="24"/>
                <w:vertAlign w:val="superscript"/>
              </w:rPr>
              <w:t>] [</w:t>
            </w:r>
            <w:r w:rsidR="002C2802">
              <w:rPr>
                <w:rFonts w:cs="Times New Roman"/>
                <w:szCs w:val="24"/>
                <w:vertAlign w:val="superscript"/>
              </w:rPr>
              <w:t>12</w:t>
            </w:r>
            <w:r w:rsidR="002C2802">
              <w:rPr>
                <w:rFonts w:cs="Times New Roman" w:hint="eastAsia"/>
                <w:szCs w:val="24"/>
                <w:vertAlign w:val="superscript"/>
              </w:rPr>
              <w:t>]</w:t>
            </w:r>
            <w:r w:rsidRPr="00C42946">
              <w:rPr>
                <w:rFonts w:cs="Times New Roman" w:hint="eastAsia"/>
                <w:szCs w:val="24"/>
              </w:rPr>
              <w:t>利用未标定的</w:t>
            </w:r>
            <w:r w:rsidRPr="00C42946">
              <w:rPr>
                <w:rFonts w:cs="Times New Roman" w:hint="eastAsia"/>
                <w:szCs w:val="24"/>
              </w:rPr>
              <w:t>SfM</w:t>
            </w:r>
            <w:r w:rsidRPr="00C42946">
              <w:rPr>
                <w:rFonts w:cs="Times New Roman" w:hint="eastAsia"/>
                <w:szCs w:val="24"/>
              </w:rPr>
              <w:t>和摄像机自标定等算法，开发了一个提升型三维重建模型。</w:t>
            </w:r>
            <w:r w:rsidRPr="00C42946">
              <w:rPr>
                <w:rFonts w:cs="Times New Roman" w:hint="eastAsia"/>
                <w:szCs w:val="24"/>
              </w:rPr>
              <w:t>Berkeley</w:t>
            </w:r>
            <w:r w:rsidRPr="00C42946">
              <w:rPr>
                <w:rFonts w:cs="Times New Roman" w:hint="eastAsia"/>
                <w:szCs w:val="24"/>
              </w:rPr>
              <w:t>大学的</w:t>
            </w:r>
            <w:proofErr w:type="spellStart"/>
            <w:r w:rsidRPr="00C42946">
              <w:rPr>
                <w:rFonts w:cs="Times New Roman" w:hint="eastAsia"/>
                <w:szCs w:val="24"/>
              </w:rPr>
              <w:t>Debevoc</w:t>
            </w:r>
            <w:proofErr w:type="spellEnd"/>
            <w:r w:rsidR="002C2802">
              <w:rPr>
                <w:rFonts w:cs="Times New Roman" w:hint="eastAsia"/>
                <w:szCs w:val="24"/>
                <w:vertAlign w:val="superscript"/>
              </w:rPr>
              <w:t>[</w:t>
            </w:r>
            <w:r w:rsidR="002C2802">
              <w:rPr>
                <w:rFonts w:cs="Times New Roman"/>
                <w:szCs w:val="24"/>
                <w:vertAlign w:val="superscript"/>
              </w:rPr>
              <w:t>13</w:t>
            </w:r>
            <w:r w:rsidR="002C2802">
              <w:rPr>
                <w:rFonts w:cs="Times New Roman" w:hint="eastAsia"/>
                <w:szCs w:val="24"/>
                <w:vertAlign w:val="superscript"/>
              </w:rPr>
              <w:t>]</w:t>
            </w:r>
            <w:r w:rsidRPr="00C42946">
              <w:rPr>
                <w:rFonts w:cs="Times New Roman" w:hint="eastAsia"/>
                <w:szCs w:val="24"/>
              </w:rPr>
              <w:t>等人完成了著名的建筑物重构系统</w:t>
            </w:r>
            <w:r w:rsidRPr="00C42946">
              <w:rPr>
                <w:rFonts w:cs="Times New Roman" w:hint="eastAsia"/>
                <w:szCs w:val="24"/>
              </w:rPr>
              <w:t>Façade</w:t>
            </w:r>
            <w:r w:rsidRPr="00C42946">
              <w:rPr>
                <w:rFonts w:cs="Times New Roman" w:hint="eastAsia"/>
                <w:szCs w:val="24"/>
              </w:rPr>
              <w:t>，该系统要求首先得到建筑物的粗略几何模型和摄像机运动参数。</w:t>
            </w:r>
            <w:r w:rsidRPr="00C42946">
              <w:rPr>
                <w:rFonts w:cs="Times New Roman" w:hint="eastAsia"/>
                <w:szCs w:val="24"/>
              </w:rPr>
              <w:t>Shum</w:t>
            </w:r>
            <w:r w:rsidRPr="00C42946">
              <w:rPr>
                <w:rFonts w:cs="Times New Roman" w:hint="eastAsia"/>
                <w:szCs w:val="24"/>
              </w:rPr>
              <w:t>等人开发的人机交互式重构系统，利用物体的一组全景图，即从各个角度得到物体的</w:t>
            </w:r>
            <w:r w:rsidRPr="00C42946">
              <w:rPr>
                <w:rFonts w:cs="Times New Roman" w:hint="eastAsia"/>
                <w:szCs w:val="24"/>
              </w:rPr>
              <w:t>n</w:t>
            </w:r>
            <w:r w:rsidRPr="00C42946">
              <w:rPr>
                <w:rFonts w:cs="Times New Roman" w:hint="eastAsia"/>
                <w:szCs w:val="24"/>
              </w:rPr>
              <w:t>张图片，然后对这些图像进行处理，重构出其三维实体，或者将场景表示成一系列按深度划分的分层的集合。</w:t>
            </w:r>
            <w:proofErr w:type="spellStart"/>
            <w:r w:rsidRPr="00C42946">
              <w:rPr>
                <w:rFonts w:cs="Times New Roman" w:hint="eastAsia"/>
                <w:szCs w:val="24"/>
              </w:rPr>
              <w:t>Faugeras</w:t>
            </w:r>
            <w:proofErr w:type="spellEnd"/>
            <w:r w:rsidRPr="00C42946">
              <w:rPr>
                <w:rFonts w:cs="Times New Roman" w:hint="eastAsia"/>
                <w:szCs w:val="24"/>
              </w:rPr>
              <w:t>等采用摄像机的自标定方法，利用分层重构等经典的方法，从图像序列中重构出建筑物的形貌。</w:t>
            </w:r>
            <w:proofErr w:type="spellStart"/>
            <w:r w:rsidRPr="00C42946">
              <w:rPr>
                <w:rFonts w:cs="Times New Roman" w:hint="eastAsia"/>
                <w:szCs w:val="24"/>
              </w:rPr>
              <w:t>Katholieke</w:t>
            </w:r>
            <w:proofErr w:type="spellEnd"/>
            <w:r w:rsidRPr="00C42946">
              <w:rPr>
                <w:rFonts w:cs="Times New Roman" w:hint="eastAsia"/>
                <w:szCs w:val="24"/>
              </w:rPr>
              <w:t>大学的</w:t>
            </w:r>
            <w:proofErr w:type="spellStart"/>
            <w:r w:rsidRPr="00C42946">
              <w:rPr>
                <w:rFonts w:cs="Times New Roman" w:hint="eastAsia"/>
                <w:szCs w:val="24"/>
              </w:rPr>
              <w:t>Pollefeys</w:t>
            </w:r>
            <w:proofErr w:type="spellEnd"/>
            <w:r w:rsidRPr="00C42946">
              <w:rPr>
                <w:rFonts w:cs="Times New Roman" w:hint="eastAsia"/>
                <w:szCs w:val="24"/>
              </w:rPr>
              <w:t>等提出物体表面自动生成系统，该系统是在内参数可以改变的情况下，对摄像机采取了自标定的技术，该系统只要求用摄像机绕物体周围一周，拍到一系列的图像，就可以自动实现自标定和分层重构。</w:t>
            </w:r>
          </w:p>
          <w:p w:rsidR="00C42946" w:rsidRPr="00C42946" w:rsidRDefault="00B4259A" w:rsidP="00C42946">
            <w:pPr>
              <w:ind w:leftChars="185" w:left="444" w:firstLine="1"/>
              <w:rPr>
                <w:rFonts w:ascii="黑体" w:eastAsia="黑体" w:hAnsi="黑体" w:cs="Times New Roman"/>
                <w:szCs w:val="24"/>
              </w:rPr>
            </w:pPr>
            <w:del w:id="441" w:author="csuheshibo@163.com" w:date="2018-10-27T13:32:00Z">
              <w:r w:rsidRPr="005A26A8" w:rsidDel="00C23185">
                <w:rPr>
                  <w:rFonts w:ascii="黑体" w:eastAsia="黑体" w:hAnsi="黑体" w:cs="Times New Roman" w:hint="eastAsia"/>
                  <w:szCs w:val="24"/>
                </w:rPr>
                <w:delText>2.1.3</w:delText>
              </w:r>
              <w:r w:rsidR="002A7DF4" w:rsidDel="00C23185">
                <w:rPr>
                  <w:rFonts w:ascii="黑体" w:eastAsia="黑体" w:hAnsi="黑体" w:cs="Times New Roman" w:hint="eastAsia"/>
                  <w:szCs w:val="24"/>
                </w:rPr>
                <w:delText xml:space="preserve"> </w:delText>
              </w:r>
            </w:del>
            <w:ins w:id="442" w:author="csuheshibo@163.com" w:date="2018-10-27T13:32:00Z">
              <w:r w:rsidR="00C23185">
                <w:rPr>
                  <w:rFonts w:ascii="黑体" w:eastAsia="黑体" w:hAnsi="黑体" w:cs="Times New Roman" w:hint="eastAsia"/>
                  <w:szCs w:val="24"/>
                </w:rPr>
                <w:t>（3）</w:t>
              </w:r>
            </w:ins>
            <w:r w:rsidR="00C42946" w:rsidRPr="00C42946">
              <w:rPr>
                <w:rFonts w:ascii="黑体" w:eastAsia="黑体" w:hAnsi="黑体" w:cs="Times New Roman" w:hint="eastAsia"/>
                <w:szCs w:val="24"/>
              </w:rPr>
              <w:t>运动恢复结构的国内外研究现状</w:t>
            </w:r>
          </w:p>
          <w:p w:rsidR="008D2C62" w:rsidDel="00206154" w:rsidRDefault="00C42946" w:rsidP="008716B5">
            <w:pPr>
              <w:ind w:firstLineChars="186" w:firstLine="446"/>
              <w:rPr>
                <w:del w:id="443" w:author="csuheshibo@163.com" w:date="2018-10-18T19:06:00Z"/>
                <w:rFonts w:cs="Times New Roman"/>
                <w:szCs w:val="24"/>
              </w:rPr>
            </w:pPr>
            <w:r w:rsidRPr="00C42946">
              <w:rPr>
                <w:rFonts w:cs="Times New Roman" w:hint="eastAsia"/>
                <w:szCs w:val="24"/>
              </w:rPr>
              <w:t>运动恢复结构（</w:t>
            </w:r>
            <w:r w:rsidRPr="00C42946">
              <w:rPr>
                <w:rFonts w:cs="Times New Roman" w:hint="eastAsia"/>
                <w:szCs w:val="24"/>
              </w:rPr>
              <w:t>SfM</w:t>
            </w:r>
            <w:r w:rsidRPr="00C42946">
              <w:rPr>
                <w:rFonts w:cs="Times New Roman" w:hint="eastAsia"/>
                <w:szCs w:val="24"/>
              </w:rPr>
              <w:t>）能够利用两个场景或者多个场景自动恢复相</w:t>
            </w:r>
            <w:proofErr w:type="gramStart"/>
            <w:r w:rsidRPr="00C42946">
              <w:rPr>
                <w:rFonts w:cs="Times New Roman" w:hint="eastAsia"/>
                <w:szCs w:val="24"/>
              </w:rPr>
              <w:t>机运动</w:t>
            </w:r>
            <w:proofErr w:type="gramEnd"/>
            <w:r w:rsidRPr="00C42946">
              <w:rPr>
                <w:rFonts w:cs="Times New Roman" w:hint="eastAsia"/>
                <w:szCs w:val="24"/>
              </w:rPr>
              <w:lastRenderedPageBreak/>
              <w:t>和场景结构，是一种能够自动完成相机追踪与运动匹配的自校准技术。在过去的一段时间内，由无序的图像进行</w:t>
            </w:r>
            <w:r w:rsidRPr="00C42946">
              <w:rPr>
                <w:rFonts w:cs="Times New Roman" w:hint="eastAsia"/>
                <w:szCs w:val="24"/>
              </w:rPr>
              <w:t>SfM</w:t>
            </w:r>
            <w:r w:rsidRPr="00C42946">
              <w:rPr>
                <w:rFonts w:cs="Times New Roman" w:hint="eastAsia"/>
                <w:szCs w:val="24"/>
              </w:rPr>
              <w:t>发生了巨大的进化。早期的自我校准度量重建系统是</w:t>
            </w:r>
            <w:r w:rsidR="001A4571">
              <w:rPr>
                <w:rFonts w:cs="Times New Roman" w:hint="eastAsia"/>
                <w:szCs w:val="24"/>
                <w:vertAlign w:val="superscript"/>
              </w:rPr>
              <w:t>[</w:t>
            </w:r>
            <w:r w:rsidR="001A4571">
              <w:rPr>
                <w:rFonts w:cs="Times New Roman"/>
                <w:szCs w:val="24"/>
                <w:vertAlign w:val="superscript"/>
              </w:rPr>
              <w:t>14</w:t>
            </w:r>
            <w:r w:rsidR="001A4571">
              <w:rPr>
                <w:rFonts w:cs="Times New Roman" w:hint="eastAsia"/>
                <w:szCs w:val="24"/>
                <w:vertAlign w:val="superscript"/>
              </w:rPr>
              <w:t>]</w:t>
            </w:r>
            <w:r w:rsidRPr="00C42946">
              <w:rPr>
                <w:rFonts w:cs="Times New Roman" w:hint="eastAsia"/>
                <w:szCs w:val="24"/>
              </w:rPr>
              <w:t>SfM</w:t>
            </w:r>
            <w:r w:rsidRPr="00C42946">
              <w:rPr>
                <w:rFonts w:cs="Times New Roman" w:hint="eastAsia"/>
                <w:szCs w:val="24"/>
              </w:rPr>
              <w:t>系统的基础，以此为启发，越来越多的大规模重建系统被开发出来，处理了数万计的互联网图片。随后，又提出了各种</w:t>
            </w:r>
            <w:r w:rsidRPr="00C42946">
              <w:rPr>
                <w:rFonts w:cs="Times New Roman" w:hint="eastAsia"/>
                <w:szCs w:val="24"/>
              </w:rPr>
              <w:t>SfM</w:t>
            </w:r>
            <w:r w:rsidRPr="00C42946">
              <w:rPr>
                <w:rFonts w:cs="Times New Roman" w:hint="eastAsia"/>
                <w:szCs w:val="24"/>
              </w:rPr>
              <w:t>策略，包括增量式</w:t>
            </w:r>
            <w:r w:rsidR="001A4571">
              <w:rPr>
                <w:rFonts w:cs="Times New Roman" w:hint="eastAsia"/>
                <w:szCs w:val="24"/>
                <w:vertAlign w:val="superscript"/>
              </w:rPr>
              <w:t xml:space="preserve"> [</w:t>
            </w:r>
            <w:r w:rsidR="001A4571">
              <w:rPr>
                <w:rFonts w:cs="Times New Roman"/>
                <w:szCs w:val="24"/>
                <w:vertAlign w:val="superscript"/>
              </w:rPr>
              <w:t>15</w:t>
            </w:r>
            <w:r w:rsidR="001A4571">
              <w:rPr>
                <w:rFonts w:cs="Times New Roman" w:hint="eastAsia"/>
                <w:szCs w:val="24"/>
                <w:vertAlign w:val="superscript"/>
              </w:rPr>
              <w:t>] [</w:t>
            </w:r>
            <w:r w:rsidR="001A4571">
              <w:rPr>
                <w:rFonts w:cs="Times New Roman"/>
                <w:szCs w:val="24"/>
                <w:vertAlign w:val="superscript"/>
              </w:rPr>
              <w:t>16</w:t>
            </w:r>
            <w:r w:rsidR="001A4571">
              <w:rPr>
                <w:rFonts w:cs="Times New Roman" w:hint="eastAsia"/>
                <w:szCs w:val="24"/>
                <w:vertAlign w:val="superscript"/>
              </w:rPr>
              <w:t>]</w:t>
            </w:r>
            <w:r w:rsidRPr="00C42946">
              <w:rPr>
                <w:rFonts w:cs="Times New Roman" w:hint="eastAsia"/>
                <w:szCs w:val="24"/>
              </w:rPr>
              <w:t>SfM,</w:t>
            </w:r>
            <w:r w:rsidRPr="00C42946">
              <w:rPr>
                <w:rFonts w:cs="Times New Roman" w:hint="eastAsia"/>
                <w:szCs w:val="24"/>
              </w:rPr>
              <w:t>层次式</w:t>
            </w:r>
            <w:r w:rsidR="001A4571">
              <w:rPr>
                <w:rFonts w:cs="Times New Roman" w:hint="eastAsia"/>
                <w:szCs w:val="24"/>
                <w:vertAlign w:val="superscript"/>
              </w:rPr>
              <w:t>[</w:t>
            </w:r>
            <w:r w:rsidR="001A4571">
              <w:rPr>
                <w:rFonts w:cs="Times New Roman"/>
                <w:szCs w:val="24"/>
                <w:vertAlign w:val="superscript"/>
              </w:rPr>
              <w:t>17</w:t>
            </w:r>
            <w:r w:rsidR="001A4571">
              <w:rPr>
                <w:rFonts w:cs="Times New Roman" w:hint="eastAsia"/>
                <w:szCs w:val="24"/>
                <w:vertAlign w:val="superscript"/>
              </w:rPr>
              <w:t>]</w:t>
            </w:r>
            <w:r w:rsidRPr="00C42946">
              <w:rPr>
                <w:rFonts w:cs="Times New Roman" w:hint="eastAsia"/>
                <w:szCs w:val="24"/>
              </w:rPr>
              <w:t>SfM</w:t>
            </w:r>
            <w:r w:rsidRPr="00C42946">
              <w:rPr>
                <w:rFonts w:cs="Times New Roman" w:hint="eastAsia"/>
                <w:szCs w:val="24"/>
              </w:rPr>
              <w:t>和全局式</w:t>
            </w:r>
            <w:r w:rsidR="001A4571">
              <w:rPr>
                <w:rFonts w:cs="Times New Roman" w:hint="eastAsia"/>
                <w:szCs w:val="24"/>
                <w:vertAlign w:val="superscript"/>
              </w:rPr>
              <w:t>[</w:t>
            </w:r>
            <w:r w:rsidR="001A4571">
              <w:rPr>
                <w:rFonts w:cs="Times New Roman"/>
                <w:szCs w:val="24"/>
                <w:vertAlign w:val="superscript"/>
              </w:rPr>
              <w:t>18</w:t>
            </w:r>
            <w:r w:rsidR="001A4571">
              <w:rPr>
                <w:rFonts w:cs="Times New Roman" w:hint="eastAsia"/>
                <w:szCs w:val="24"/>
                <w:vertAlign w:val="superscript"/>
              </w:rPr>
              <w:t>] [</w:t>
            </w:r>
            <w:r w:rsidR="001A4571">
              <w:rPr>
                <w:rFonts w:cs="Times New Roman"/>
                <w:szCs w:val="24"/>
                <w:vertAlign w:val="superscript"/>
              </w:rPr>
              <w:t>19</w:t>
            </w:r>
            <w:r w:rsidR="001A4571">
              <w:rPr>
                <w:rFonts w:cs="Times New Roman" w:hint="eastAsia"/>
                <w:szCs w:val="24"/>
                <w:vertAlign w:val="superscript"/>
              </w:rPr>
              <w:t>] [</w:t>
            </w:r>
            <w:r w:rsidR="001A4571">
              <w:rPr>
                <w:rFonts w:cs="Times New Roman"/>
                <w:szCs w:val="24"/>
                <w:vertAlign w:val="superscript"/>
              </w:rPr>
              <w:t>20</w:t>
            </w:r>
            <w:r w:rsidR="001A4571">
              <w:rPr>
                <w:rFonts w:cs="Times New Roman" w:hint="eastAsia"/>
                <w:szCs w:val="24"/>
                <w:vertAlign w:val="superscript"/>
              </w:rPr>
              <w:t>]</w:t>
            </w:r>
            <w:r w:rsidRPr="00C42946">
              <w:rPr>
                <w:rFonts w:cs="Times New Roman" w:hint="eastAsia"/>
                <w:szCs w:val="24"/>
              </w:rPr>
              <w:t>SfM</w:t>
            </w:r>
            <w:r w:rsidRPr="00C42946">
              <w:rPr>
                <w:rFonts w:cs="Times New Roman" w:hint="eastAsia"/>
                <w:szCs w:val="24"/>
              </w:rPr>
              <w:t>，其中增量式</w:t>
            </w:r>
            <w:r w:rsidRPr="00C42946">
              <w:rPr>
                <w:rFonts w:cs="Times New Roman" w:hint="eastAsia"/>
                <w:szCs w:val="24"/>
              </w:rPr>
              <w:t>SfM</w:t>
            </w:r>
            <w:r w:rsidRPr="00C42946">
              <w:rPr>
                <w:rFonts w:cs="Times New Roman" w:hint="eastAsia"/>
                <w:szCs w:val="24"/>
              </w:rPr>
              <w:t>是最流行的重建无序照片集合策略。尽管</w:t>
            </w:r>
            <w:r w:rsidRPr="00C42946">
              <w:rPr>
                <w:rFonts w:cs="Times New Roman" w:hint="eastAsia"/>
                <w:szCs w:val="24"/>
              </w:rPr>
              <w:t>SfM</w:t>
            </w:r>
            <w:r w:rsidRPr="00C42946">
              <w:rPr>
                <w:rFonts w:cs="Times New Roman" w:hint="eastAsia"/>
                <w:szCs w:val="24"/>
              </w:rPr>
              <w:t>目前使用广泛，且现有系统具备较高的鲁棒性，但我们仍然没有设计出一个真正通用的</w:t>
            </w:r>
            <w:r w:rsidRPr="00C42946">
              <w:rPr>
                <w:rFonts w:cs="Times New Roman" w:hint="eastAsia"/>
                <w:szCs w:val="24"/>
              </w:rPr>
              <w:t>SfM</w:t>
            </w:r>
            <w:r w:rsidRPr="00C42946">
              <w:rPr>
                <w:rFonts w:cs="Times New Roman" w:hint="eastAsia"/>
                <w:szCs w:val="24"/>
              </w:rPr>
              <w:t>系统，虽然现有的系统已经相当先进，但鲁棒性、准确性、完整性等问题仍然是增量</w:t>
            </w:r>
            <w:r w:rsidRPr="00C42946">
              <w:rPr>
                <w:rFonts w:cs="Times New Roman" w:hint="eastAsia"/>
                <w:szCs w:val="24"/>
              </w:rPr>
              <w:t>SfM</w:t>
            </w:r>
            <w:r w:rsidRPr="00C42946">
              <w:rPr>
                <w:rFonts w:cs="Times New Roman" w:hint="eastAsia"/>
                <w:szCs w:val="24"/>
              </w:rPr>
              <w:t>的关键问题</w:t>
            </w:r>
            <w:r w:rsidR="001A4571">
              <w:rPr>
                <w:rFonts w:cs="Times New Roman" w:hint="eastAsia"/>
                <w:szCs w:val="24"/>
                <w:vertAlign w:val="superscript"/>
              </w:rPr>
              <w:t>[</w:t>
            </w:r>
            <w:r w:rsidR="001A4571">
              <w:rPr>
                <w:rFonts w:cs="Times New Roman"/>
                <w:szCs w:val="24"/>
                <w:vertAlign w:val="superscript"/>
              </w:rPr>
              <w:t>22</w:t>
            </w:r>
            <w:r w:rsidR="001A4571">
              <w:rPr>
                <w:rFonts w:cs="Times New Roman" w:hint="eastAsia"/>
                <w:szCs w:val="24"/>
                <w:vertAlign w:val="superscript"/>
              </w:rPr>
              <w:t>]</w:t>
            </w:r>
            <w:r w:rsidRPr="00C42946">
              <w:rPr>
                <w:rFonts w:cs="Times New Roman" w:hint="eastAsia"/>
                <w:szCs w:val="24"/>
              </w:rPr>
              <w:t>，阻止了其作为通用方法的进一步使用。</w:t>
            </w:r>
          </w:p>
          <w:p w:rsidR="001A4571" w:rsidRDefault="001A4571" w:rsidP="00206154">
            <w:pPr>
              <w:ind w:firstLineChars="186" w:firstLine="446"/>
              <w:rPr>
                <w:rFonts w:cs="Times New Roman"/>
                <w:szCs w:val="24"/>
              </w:rPr>
            </w:pPr>
          </w:p>
          <w:p w:rsidR="00CD7245" w:rsidRPr="00CD7245" w:rsidRDefault="00CD7245" w:rsidP="00CD7245">
            <w:pPr>
              <w:ind w:leftChars="185" w:left="444" w:firstLine="1"/>
              <w:rPr>
                <w:rFonts w:ascii="黑体" w:eastAsia="黑体" w:hAnsi="黑体" w:cs="Times New Roman"/>
                <w:szCs w:val="24"/>
              </w:rPr>
            </w:pPr>
            <w:del w:id="444" w:author="csuheshibo@163.com" w:date="2018-10-27T13:32:00Z">
              <w:r w:rsidDel="00C23185">
                <w:rPr>
                  <w:rFonts w:ascii="黑体" w:eastAsia="黑体" w:hAnsi="黑体" w:cs="Times New Roman" w:hint="eastAsia"/>
                  <w:szCs w:val="24"/>
                </w:rPr>
                <w:delText>2.1.4</w:delText>
              </w:r>
            </w:del>
            <w:ins w:id="445" w:author="csuheshibo@163.com" w:date="2018-10-27T13:32:00Z">
              <w:r w:rsidR="00C23185">
                <w:rPr>
                  <w:rFonts w:ascii="黑体" w:eastAsia="黑体" w:hAnsi="黑体" w:cs="Times New Roman" w:hint="eastAsia"/>
                  <w:szCs w:val="24"/>
                </w:rPr>
                <w:t>（4）</w:t>
              </w:r>
            </w:ins>
            <w:r>
              <w:rPr>
                <w:rFonts w:ascii="黑体" w:eastAsia="黑体" w:hAnsi="黑体" w:cs="Times New Roman"/>
                <w:szCs w:val="24"/>
              </w:rPr>
              <w:t xml:space="preserve"> </w:t>
            </w:r>
            <w:r>
              <w:rPr>
                <w:rFonts w:ascii="黑体" w:eastAsia="黑体" w:hAnsi="黑体" w:cs="Times New Roman" w:hint="eastAsia"/>
                <w:szCs w:val="24"/>
              </w:rPr>
              <w:t>线条语义提取</w:t>
            </w:r>
            <w:r w:rsidRPr="00C42946">
              <w:rPr>
                <w:rFonts w:ascii="黑体" w:eastAsia="黑体" w:hAnsi="黑体" w:cs="Times New Roman" w:hint="eastAsia"/>
                <w:szCs w:val="24"/>
              </w:rPr>
              <w:t>的国内外研究现状</w:t>
            </w:r>
          </w:p>
          <w:p w:rsidR="00CD7245" w:rsidRPr="00CD7245" w:rsidDel="00DF6639" w:rsidRDefault="003C60A5" w:rsidP="003C60A5">
            <w:pPr>
              <w:ind w:firstLineChars="200" w:firstLine="480"/>
              <w:rPr>
                <w:del w:id="446" w:author="csuheshibo@163.com" w:date="2018-10-18T11:43:00Z"/>
                <w:rFonts w:cs="Times New Roman"/>
                <w:szCs w:val="24"/>
              </w:rPr>
            </w:pPr>
            <w:r>
              <w:rPr>
                <w:rFonts w:cs="Times New Roman" w:hint="eastAsia"/>
                <w:szCs w:val="24"/>
              </w:rPr>
              <w:t>由点云到</w:t>
            </w:r>
            <w:r w:rsidR="00CD7245" w:rsidRPr="00CD7245">
              <w:rPr>
                <w:rFonts w:cs="Times New Roman" w:hint="eastAsia"/>
                <w:szCs w:val="24"/>
              </w:rPr>
              <w:t>线</w:t>
            </w:r>
            <w:r>
              <w:rPr>
                <w:rFonts w:cs="Times New Roman" w:hint="eastAsia"/>
                <w:szCs w:val="24"/>
              </w:rPr>
              <w:t>条</w:t>
            </w:r>
            <w:r w:rsidR="00CD7245" w:rsidRPr="00CD7245">
              <w:rPr>
                <w:rFonts w:cs="Times New Roman" w:hint="eastAsia"/>
                <w:szCs w:val="24"/>
              </w:rPr>
              <w:t>的提取是计算机图形学，模式识别等领域非常基础的算法，因此一直是非常重要的研究内容之一。目前已有很多基于多边形网格模型</w:t>
            </w:r>
            <w:r w:rsidR="00CD7245" w:rsidRPr="00CD7245">
              <w:rPr>
                <w:rFonts w:cs="Times New Roman" w:hint="eastAsia"/>
                <w:szCs w:val="24"/>
              </w:rPr>
              <w:t>(Mesh)</w:t>
            </w:r>
            <w:r w:rsidR="00CD7245" w:rsidRPr="00CD7245">
              <w:rPr>
                <w:rFonts w:cs="Times New Roman" w:hint="eastAsia"/>
                <w:szCs w:val="24"/>
              </w:rPr>
              <w:t>的轮廓线的提取算法</w:t>
            </w:r>
            <w:r w:rsidR="001A4571">
              <w:rPr>
                <w:rFonts w:cs="Times New Roman" w:hint="eastAsia"/>
                <w:szCs w:val="24"/>
                <w:vertAlign w:val="superscript"/>
              </w:rPr>
              <w:t>[</w:t>
            </w:r>
            <w:r w:rsidR="001A4571">
              <w:rPr>
                <w:rFonts w:cs="Times New Roman"/>
                <w:szCs w:val="24"/>
                <w:vertAlign w:val="superscript"/>
              </w:rPr>
              <w:t>23</w:t>
            </w:r>
            <w:r w:rsidR="001A4571">
              <w:rPr>
                <w:rFonts w:cs="Times New Roman" w:hint="eastAsia"/>
                <w:szCs w:val="24"/>
                <w:vertAlign w:val="superscript"/>
              </w:rPr>
              <w:t>,</w:t>
            </w:r>
            <w:r w:rsidR="001A4571">
              <w:rPr>
                <w:rFonts w:cs="Times New Roman"/>
                <w:szCs w:val="24"/>
                <w:vertAlign w:val="superscript"/>
              </w:rPr>
              <w:t>24</w:t>
            </w:r>
            <w:r w:rsidR="001A4571">
              <w:rPr>
                <w:rFonts w:cs="Times New Roman" w:hint="eastAsia"/>
                <w:szCs w:val="24"/>
                <w:vertAlign w:val="superscript"/>
              </w:rPr>
              <w:t>,</w:t>
            </w:r>
            <w:ins w:id="447" w:author="csuheshibo@163.com" w:date="2018-10-23T22:40:00Z">
              <w:r w:rsidR="00191D0B">
                <w:rPr>
                  <w:rFonts w:cs="Times New Roman"/>
                  <w:szCs w:val="24"/>
                  <w:vertAlign w:val="superscript"/>
                </w:rPr>
                <w:t>2</w:t>
              </w:r>
            </w:ins>
            <w:ins w:id="448" w:author="csuheshibo@163.com" w:date="2018-10-23T22:41:00Z">
              <w:r w:rsidR="00191D0B">
                <w:rPr>
                  <w:rFonts w:cs="Times New Roman"/>
                  <w:szCs w:val="24"/>
                  <w:vertAlign w:val="superscript"/>
                </w:rPr>
                <w:t>5</w:t>
              </w:r>
            </w:ins>
            <w:del w:id="449" w:author="csuheshibo@163.com" w:date="2018-10-23T22:40:00Z">
              <w:r w:rsidR="001A4571" w:rsidDel="00191D0B">
                <w:rPr>
                  <w:rFonts w:cs="Times New Roman" w:hint="eastAsia"/>
                  <w:szCs w:val="24"/>
                  <w:vertAlign w:val="superscript"/>
                </w:rPr>
                <w:delText>1</w:delText>
              </w:r>
              <w:r w:rsidR="001A4571" w:rsidDel="00191D0B">
                <w:rPr>
                  <w:rFonts w:cs="Times New Roman"/>
                  <w:szCs w:val="24"/>
                  <w:vertAlign w:val="superscript"/>
                </w:rPr>
                <w:delText>5</w:delText>
              </w:r>
            </w:del>
            <w:r w:rsidR="001A4571">
              <w:rPr>
                <w:rFonts w:cs="Times New Roman" w:hint="eastAsia"/>
                <w:szCs w:val="24"/>
                <w:vertAlign w:val="superscript"/>
              </w:rPr>
              <w:t>,</w:t>
            </w:r>
            <w:r w:rsidR="001A4571">
              <w:rPr>
                <w:rFonts w:cs="Times New Roman"/>
                <w:szCs w:val="24"/>
                <w:vertAlign w:val="superscript"/>
              </w:rPr>
              <w:t>26</w:t>
            </w:r>
            <w:r w:rsidR="001A4571">
              <w:rPr>
                <w:rFonts w:cs="Times New Roman" w:hint="eastAsia"/>
                <w:szCs w:val="24"/>
                <w:vertAlign w:val="superscript"/>
              </w:rPr>
              <w:t>,</w:t>
            </w:r>
            <w:r w:rsidR="001A4571">
              <w:rPr>
                <w:rFonts w:cs="Times New Roman"/>
                <w:szCs w:val="24"/>
                <w:vertAlign w:val="superscript"/>
              </w:rPr>
              <w:t>27</w:t>
            </w:r>
            <w:r w:rsidR="001A4571">
              <w:rPr>
                <w:rFonts w:cs="Times New Roman" w:hint="eastAsia"/>
                <w:szCs w:val="24"/>
                <w:vertAlign w:val="superscript"/>
              </w:rPr>
              <w:t>,2</w:t>
            </w:r>
            <w:r w:rsidR="001A4571">
              <w:rPr>
                <w:rFonts w:cs="Times New Roman"/>
                <w:szCs w:val="24"/>
                <w:vertAlign w:val="superscript"/>
              </w:rPr>
              <w:t>8</w:t>
            </w:r>
            <w:r w:rsidR="001A4571">
              <w:rPr>
                <w:rFonts w:cs="Times New Roman" w:hint="eastAsia"/>
                <w:szCs w:val="24"/>
                <w:vertAlign w:val="superscript"/>
              </w:rPr>
              <w:t>,2</w:t>
            </w:r>
            <w:r w:rsidR="001A4571">
              <w:rPr>
                <w:rFonts w:cs="Times New Roman"/>
                <w:szCs w:val="24"/>
                <w:vertAlign w:val="superscript"/>
              </w:rPr>
              <w:t>9</w:t>
            </w:r>
            <w:r w:rsidR="001A4571">
              <w:rPr>
                <w:rFonts w:cs="Times New Roman" w:hint="eastAsia"/>
                <w:szCs w:val="24"/>
                <w:vertAlign w:val="superscript"/>
              </w:rPr>
              <w:t>,</w:t>
            </w:r>
            <w:r w:rsidR="001A4571">
              <w:rPr>
                <w:rFonts w:cs="Times New Roman"/>
                <w:szCs w:val="24"/>
                <w:vertAlign w:val="superscript"/>
              </w:rPr>
              <w:t>30</w:t>
            </w:r>
            <w:r w:rsidR="001A4571">
              <w:rPr>
                <w:rFonts w:cs="Times New Roman" w:hint="eastAsia"/>
                <w:szCs w:val="24"/>
                <w:vertAlign w:val="superscript"/>
              </w:rPr>
              <w:t>,3</w:t>
            </w:r>
            <w:r w:rsidR="001A4571">
              <w:rPr>
                <w:rFonts w:cs="Times New Roman"/>
                <w:szCs w:val="24"/>
                <w:vertAlign w:val="superscript"/>
              </w:rPr>
              <w:t>1</w:t>
            </w:r>
            <w:r w:rsidR="001A4571">
              <w:rPr>
                <w:rFonts w:cs="Times New Roman" w:hint="eastAsia"/>
                <w:szCs w:val="24"/>
                <w:vertAlign w:val="superscript"/>
              </w:rPr>
              <w:t>]</w:t>
            </w:r>
            <w:r w:rsidR="00CD7245" w:rsidRPr="00CD7245">
              <w:rPr>
                <w:rFonts w:cs="Times New Roman" w:hint="eastAsia"/>
                <w:szCs w:val="24"/>
              </w:rPr>
              <w:t>。三维网格模型上轮廓线提取主要是基于物体空间的算法，提取的轮廓比较精确，且应用更为广泛。针对点云模型，文献</w:t>
            </w:r>
            <w:r w:rsidR="001A4571">
              <w:rPr>
                <w:rFonts w:cs="Times New Roman" w:hint="eastAsia"/>
                <w:szCs w:val="24"/>
                <w:vertAlign w:val="superscript"/>
              </w:rPr>
              <w:t>[</w:t>
            </w:r>
            <w:r w:rsidR="001A4571">
              <w:rPr>
                <w:rFonts w:cs="Times New Roman"/>
                <w:szCs w:val="24"/>
                <w:vertAlign w:val="superscript"/>
              </w:rPr>
              <w:t>32</w:t>
            </w:r>
            <w:r w:rsidR="001A4571">
              <w:rPr>
                <w:rFonts w:cs="Times New Roman" w:hint="eastAsia"/>
                <w:szCs w:val="24"/>
                <w:vertAlign w:val="superscript"/>
              </w:rPr>
              <w:t>]</w:t>
            </w:r>
            <w:r w:rsidR="00CD7245" w:rsidRPr="00CD7245">
              <w:rPr>
                <w:rFonts w:cs="Times New Roman" w:hint="eastAsia"/>
                <w:szCs w:val="24"/>
              </w:rPr>
              <w:t>中提出了一种基于图像空间点云模型的轮廓交互绘制算法，通过绘制点云模型上轮廓处的点画处物体轮廓线，得不到轮廓的空间结构信息。文献</w:t>
            </w:r>
            <w:r w:rsidR="001A4571">
              <w:rPr>
                <w:rFonts w:cs="Times New Roman" w:hint="eastAsia"/>
                <w:szCs w:val="24"/>
                <w:vertAlign w:val="superscript"/>
              </w:rPr>
              <w:t>[</w:t>
            </w:r>
            <w:r w:rsidR="001A4571">
              <w:rPr>
                <w:rFonts w:cs="Times New Roman"/>
                <w:szCs w:val="24"/>
                <w:vertAlign w:val="superscript"/>
              </w:rPr>
              <w:t>33</w:t>
            </w:r>
            <w:r w:rsidR="001A4571">
              <w:rPr>
                <w:rFonts w:cs="Times New Roman" w:hint="eastAsia"/>
                <w:szCs w:val="24"/>
                <w:vertAlign w:val="superscript"/>
              </w:rPr>
              <w:t>]</w:t>
            </w:r>
            <w:r w:rsidR="00CD7245" w:rsidRPr="00CD7245">
              <w:rPr>
                <w:rFonts w:cs="Times New Roman" w:hint="eastAsia"/>
                <w:szCs w:val="24"/>
              </w:rPr>
              <w:t>中提出了点云模型上基于图像和物体空间的混合算法，首先逐点</w:t>
            </w:r>
          </w:p>
          <w:p w:rsidR="00CD7245" w:rsidRDefault="00CD7245">
            <w:pPr>
              <w:ind w:firstLineChars="200" w:firstLine="480"/>
              <w:rPr>
                <w:rFonts w:cs="Times New Roman"/>
                <w:szCs w:val="24"/>
              </w:rPr>
              <w:pPrChange w:id="450" w:author="csuheshibo@163.com" w:date="2018-10-18T11:43:00Z">
                <w:pPr/>
              </w:pPrChange>
            </w:pPr>
            <w:r w:rsidRPr="00CD7245">
              <w:rPr>
                <w:rFonts w:cs="Times New Roman" w:hint="eastAsia"/>
                <w:szCs w:val="24"/>
              </w:rPr>
              <w:t>判断模型上哪些点是轮廓点，然后将轮廓点投影到平面，利用颜色缓存标记不同轮廓点，然后通过连接平面上的</w:t>
            </w:r>
            <w:proofErr w:type="gramStart"/>
            <w:r w:rsidRPr="00CD7245">
              <w:rPr>
                <w:rFonts w:cs="Times New Roman" w:hint="eastAsia"/>
                <w:szCs w:val="24"/>
              </w:rPr>
              <w:t>点得到</w:t>
            </w:r>
            <w:proofErr w:type="gramEnd"/>
            <w:r w:rsidRPr="00CD7245">
              <w:rPr>
                <w:rFonts w:cs="Times New Roman" w:hint="eastAsia"/>
                <w:szCs w:val="24"/>
              </w:rPr>
              <w:t>三维模型上的轮廓。算法针对小规模的模型可以达到实时绘制，但针对大规模模型，逐点判断轮廓点的算法效率达不到实时要求，另外，由于是物体空间和图像空间的混合方法，算法的扩展性不好．比如针对一些提示性轮廓，由于投影到二维平面后轮廓线交叉比较多，提取轮廓线时带来很大局限。</w:t>
            </w:r>
          </w:p>
          <w:p w:rsidR="001A4571" w:rsidRDefault="001A4571" w:rsidP="001A4571">
            <w:pPr>
              <w:spacing w:before="120" w:line="276" w:lineRule="auto"/>
              <w:ind w:left="360"/>
              <w:rPr>
                <w:rFonts w:ascii="黑体" w:eastAsia="黑体" w:hAnsi="黑体" w:cs="Times New Roman"/>
                <w:szCs w:val="24"/>
              </w:rPr>
            </w:pPr>
            <w:del w:id="451" w:author="csuheshibo@163.com" w:date="2018-10-27T13:32:00Z">
              <w:r w:rsidDel="00C23185">
                <w:rPr>
                  <w:rFonts w:ascii="黑体" w:eastAsia="黑体" w:hAnsi="黑体" w:cs="Times New Roman" w:hint="eastAsia"/>
                  <w:szCs w:val="24"/>
                </w:rPr>
                <w:delText>2.1.5</w:delText>
              </w:r>
            </w:del>
            <w:ins w:id="452" w:author="csuheshibo@163.com" w:date="2018-10-27T13:32:00Z">
              <w:r w:rsidR="00C23185">
                <w:rPr>
                  <w:rFonts w:ascii="黑体" w:eastAsia="黑体" w:hAnsi="黑体" w:cs="Times New Roman" w:hint="eastAsia"/>
                  <w:szCs w:val="24"/>
                </w:rPr>
                <w:t>（5）</w:t>
              </w:r>
            </w:ins>
            <w:r>
              <w:rPr>
                <w:rFonts w:ascii="黑体" w:eastAsia="黑体" w:hAnsi="黑体" w:cs="Times New Roman" w:hint="eastAsia"/>
                <w:szCs w:val="24"/>
              </w:rPr>
              <w:t>多</w:t>
            </w:r>
            <w:proofErr w:type="gramStart"/>
            <w:r>
              <w:rPr>
                <w:rFonts w:ascii="黑体" w:eastAsia="黑体" w:hAnsi="黑体" w:cs="Times New Roman" w:hint="eastAsia"/>
                <w:szCs w:val="24"/>
              </w:rPr>
              <w:t>源信息</w:t>
            </w:r>
            <w:proofErr w:type="gramEnd"/>
            <w:r>
              <w:rPr>
                <w:rFonts w:ascii="黑体" w:eastAsia="黑体" w:hAnsi="黑体" w:cs="Times New Roman" w:hint="eastAsia"/>
                <w:szCs w:val="24"/>
              </w:rPr>
              <w:t>融合</w:t>
            </w:r>
            <w:r w:rsidRPr="00C42946">
              <w:rPr>
                <w:rFonts w:ascii="黑体" w:eastAsia="黑体" w:hAnsi="黑体" w:cs="Times New Roman" w:hint="eastAsia"/>
                <w:szCs w:val="24"/>
              </w:rPr>
              <w:t>的国内外研究现状</w:t>
            </w:r>
          </w:p>
          <w:p w:rsidR="001A4571" w:rsidRPr="001A4571" w:rsidRDefault="001A4571" w:rsidP="00EE1A14">
            <w:pPr>
              <w:ind w:firstLineChars="200" w:firstLine="480"/>
              <w:rPr>
                <w:rFonts w:cs="Times New Roman"/>
                <w:szCs w:val="24"/>
              </w:rPr>
            </w:pPr>
            <w:r w:rsidRPr="001A4571">
              <w:rPr>
                <w:rFonts w:cs="Times New Roman" w:hint="eastAsia"/>
                <w:szCs w:val="24"/>
              </w:rPr>
              <w:t>多</w:t>
            </w:r>
            <w:proofErr w:type="gramStart"/>
            <w:r w:rsidRPr="001A4571">
              <w:rPr>
                <w:rFonts w:cs="Times New Roman" w:hint="eastAsia"/>
                <w:szCs w:val="24"/>
              </w:rPr>
              <w:t>源信息</w:t>
            </w:r>
            <w:proofErr w:type="gramEnd"/>
            <w:r w:rsidRPr="001A4571">
              <w:rPr>
                <w:rFonts w:cs="Times New Roman" w:hint="eastAsia"/>
                <w:szCs w:val="24"/>
              </w:rPr>
              <w:t>融合（简称为信息融合）是指组合和合并多个来</w:t>
            </w:r>
            <w:r w:rsidR="00EE1A14">
              <w:rPr>
                <w:rFonts w:cs="Times New Roman" w:hint="eastAsia"/>
                <w:szCs w:val="24"/>
              </w:rPr>
              <w:t>源的信息或数据以便形成一个统一结果的技术</w:t>
            </w:r>
            <w:r w:rsidRPr="001A4571">
              <w:rPr>
                <w:rFonts w:cs="Times New Roman" w:hint="eastAsia"/>
                <w:szCs w:val="24"/>
              </w:rPr>
              <w:t>，是对人或动物利用各种感官来获取信息并通</w:t>
            </w:r>
          </w:p>
          <w:p w:rsidR="00EE1A14" w:rsidRPr="00EE1A14" w:rsidDel="00F62A57" w:rsidRDefault="001A4571" w:rsidP="00EE1A14">
            <w:pPr>
              <w:rPr>
                <w:del w:id="453" w:author="csuheshibo@163.com" w:date="2018-10-19T15:14:00Z"/>
                <w:rFonts w:cs="Times New Roman"/>
                <w:szCs w:val="24"/>
              </w:rPr>
            </w:pPr>
            <w:r w:rsidRPr="001A4571">
              <w:rPr>
                <w:rFonts w:cs="Times New Roman" w:hint="eastAsia"/>
                <w:szCs w:val="24"/>
              </w:rPr>
              <w:t>过大脑综合分析来认识客观世界的一种功能模拟</w:t>
            </w:r>
            <w:del w:id="454" w:author="csuheshibo@163.com" w:date="2018-10-23T23:38:00Z">
              <w:r w:rsidR="00EE1A14" w:rsidDel="00286F63">
                <w:rPr>
                  <w:rFonts w:cs="Times New Roman" w:hint="eastAsia"/>
                  <w:szCs w:val="24"/>
                  <w:vertAlign w:val="superscript"/>
                </w:rPr>
                <w:delText>[</w:delText>
              </w:r>
            </w:del>
            <w:del w:id="455" w:author="csuheshibo@163.com" w:date="2018-10-23T23:19:00Z">
              <w:r w:rsidR="00EE1A14" w:rsidDel="002309F1">
                <w:rPr>
                  <w:rFonts w:cs="Times New Roman"/>
                  <w:szCs w:val="24"/>
                  <w:vertAlign w:val="superscript"/>
                </w:rPr>
                <w:delText>1</w:delText>
              </w:r>
            </w:del>
            <w:del w:id="456" w:author="csuheshibo@163.com" w:date="2018-10-23T23:38:00Z">
              <w:r w:rsidR="00EE1A14" w:rsidDel="00286F63">
                <w:rPr>
                  <w:rFonts w:cs="Times New Roman" w:hint="eastAsia"/>
                  <w:szCs w:val="24"/>
                  <w:vertAlign w:val="superscript"/>
                </w:rPr>
                <w:delText>]</w:delText>
              </w:r>
            </w:del>
            <w:r w:rsidRPr="001A4571">
              <w:rPr>
                <w:rFonts w:cs="Times New Roman" w:hint="eastAsia"/>
                <w:szCs w:val="24"/>
              </w:rPr>
              <w:t>。</w:t>
            </w:r>
            <w:r w:rsidR="00EE1A14" w:rsidRPr="00EE1A14">
              <w:rPr>
                <w:rFonts w:cs="Times New Roman" w:hint="eastAsia"/>
                <w:szCs w:val="24"/>
              </w:rPr>
              <w:t>信息融合要处理的数据／信息可能具有多种不同的特性，</w:t>
            </w:r>
            <w:r w:rsidR="00EE1A14">
              <w:rPr>
                <w:rFonts w:cs="Times New Roman" w:hint="eastAsia"/>
                <w:szCs w:val="24"/>
              </w:rPr>
              <w:t>其中最大的挑战就是待融合的信息具有不完善性，</w:t>
            </w:r>
            <w:r w:rsidR="00EE1A14" w:rsidRPr="00EE1A14">
              <w:rPr>
                <w:rFonts w:cs="Times New Roman" w:hint="eastAsia"/>
                <w:szCs w:val="24"/>
              </w:rPr>
              <w:t>主要表现为信息的不确定、不精确、不完整、模糊、多</w:t>
            </w:r>
          </w:p>
          <w:p w:rsidR="001A4571" w:rsidRPr="001A4571" w:rsidRDefault="00EE1A14" w:rsidP="00EE1A14">
            <w:pPr>
              <w:rPr>
                <w:rFonts w:cs="Times New Roman"/>
                <w:szCs w:val="24"/>
              </w:rPr>
            </w:pPr>
            <w:r>
              <w:rPr>
                <w:rFonts w:cs="Times New Roman" w:hint="eastAsia"/>
                <w:szCs w:val="24"/>
              </w:rPr>
              <w:t>义、冲突等</w:t>
            </w:r>
            <w:r>
              <w:rPr>
                <w:rFonts w:cs="Times New Roman" w:hint="eastAsia"/>
                <w:szCs w:val="24"/>
                <w:vertAlign w:val="superscript"/>
              </w:rPr>
              <w:t>[</w:t>
            </w:r>
            <w:r>
              <w:rPr>
                <w:rFonts w:cs="Times New Roman"/>
                <w:szCs w:val="24"/>
                <w:vertAlign w:val="superscript"/>
              </w:rPr>
              <w:t>34</w:t>
            </w:r>
            <w:r>
              <w:rPr>
                <w:rFonts w:cs="Times New Roman" w:hint="eastAsia"/>
                <w:szCs w:val="24"/>
                <w:vertAlign w:val="superscript"/>
              </w:rPr>
              <w:t>,3</w:t>
            </w:r>
            <w:r>
              <w:rPr>
                <w:rFonts w:cs="Times New Roman"/>
                <w:szCs w:val="24"/>
                <w:vertAlign w:val="superscript"/>
              </w:rPr>
              <w:t>6</w:t>
            </w:r>
            <w:r>
              <w:rPr>
                <w:rFonts w:cs="Times New Roman" w:hint="eastAsia"/>
                <w:szCs w:val="24"/>
                <w:vertAlign w:val="superscript"/>
              </w:rPr>
              <w:t>,3</w:t>
            </w:r>
            <w:r>
              <w:rPr>
                <w:rFonts w:cs="Times New Roman"/>
                <w:szCs w:val="24"/>
                <w:vertAlign w:val="superscript"/>
              </w:rPr>
              <w:t>7</w:t>
            </w:r>
            <w:r>
              <w:rPr>
                <w:rFonts w:cs="Times New Roman" w:hint="eastAsia"/>
                <w:szCs w:val="24"/>
                <w:vertAlign w:val="superscript"/>
              </w:rPr>
              <w:t>]</w:t>
            </w:r>
            <w:r w:rsidRPr="00EE1A14">
              <w:rPr>
                <w:rFonts w:cs="Times New Roman" w:hint="eastAsia"/>
                <w:szCs w:val="24"/>
              </w:rPr>
              <w:t>。</w:t>
            </w:r>
            <w:r w:rsidRPr="00EE1A14">
              <w:rPr>
                <w:rFonts w:cs="Times New Roman" w:hint="eastAsia"/>
                <w:szCs w:val="24"/>
              </w:rPr>
              <w:lastRenderedPageBreak/>
              <w:t>至今人们已提出了多种信息融合模型，如</w:t>
            </w:r>
            <w:r>
              <w:rPr>
                <w:rFonts w:cs="Times New Roman" w:hint="eastAsia"/>
                <w:szCs w:val="24"/>
              </w:rPr>
              <w:t>JDL</w:t>
            </w:r>
            <w:r w:rsidRPr="00EE1A14">
              <w:rPr>
                <w:rFonts w:cs="Times New Roman" w:hint="eastAsia"/>
                <w:szCs w:val="24"/>
              </w:rPr>
              <w:t>模型、</w:t>
            </w:r>
            <w:r>
              <w:rPr>
                <w:rFonts w:cs="Times New Roman" w:hint="eastAsia"/>
                <w:szCs w:val="24"/>
              </w:rPr>
              <w:t>Omnibus</w:t>
            </w:r>
            <w:r w:rsidRPr="00EE1A14">
              <w:rPr>
                <w:rFonts w:cs="Times New Roman" w:hint="eastAsia"/>
                <w:szCs w:val="24"/>
              </w:rPr>
              <w:t xml:space="preserve"> </w:t>
            </w:r>
            <w:r>
              <w:rPr>
                <w:rFonts w:cs="Times New Roman" w:hint="eastAsia"/>
                <w:szCs w:val="24"/>
              </w:rPr>
              <w:t>模型、</w:t>
            </w:r>
            <w:r w:rsidRPr="00EE1A14">
              <w:rPr>
                <w:rFonts w:cs="Times New Roman" w:hint="eastAsia"/>
                <w:szCs w:val="24"/>
              </w:rPr>
              <w:t>模型、</w:t>
            </w:r>
            <w:r>
              <w:rPr>
                <w:rFonts w:cs="Times New Roman" w:hint="eastAsia"/>
                <w:szCs w:val="24"/>
              </w:rPr>
              <w:t>STDF</w:t>
            </w:r>
            <w:r>
              <w:rPr>
                <w:rFonts w:cs="Times New Roman" w:hint="eastAsia"/>
                <w:szCs w:val="24"/>
              </w:rPr>
              <w:t>模型</w:t>
            </w:r>
            <w:r w:rsidRPr="00EE1A14">
              <w:rPr>
                <w:rFonts w:cs="Times New Roman" w:hint="eastAsia"/>
                <w:szCs w:val="24"/>
              </w:rPr>
              <w:t>等</w:t>
            </w:r>
            <w:r>
              <w:rPr>
                <w:rFonts w:cs="Times New Roman" w:hint="eastAsia"/>
                <w:szCs w:val="24"/>
                <w:vertAlign w:val="superscript"/>
              </w:rPr>
              <w:t>[</w:t>
            </w:r>
            <w:r>
              <w:rPr>
                <w:rFonts w:cs="Times New Roman"/>
                <w:szCs w:val="24"/>
                <w:vertAlign w:val="superscript"/>
              </w:rPr>
              <w:t>35</w:t>
            </w:r>
            <w:ins w:id="457" w:author="csuheshibo@163.com" w:date="2018-10-23T22:41:00Z">
              <w:r w:rsidR="00191D0B">
                <w:rPr>
                  <w:rFonts w:cs="Times New Roman"/>
                  <w:szCs w:val="24"/>
                  <w:vertAlign w:val="superscript"/>
                </w:rPr>
                <w:t>,</w:t>
              </w:r>
            </w:ins>
            <w:del w:id="458" w:author="csuheshibo@163.com" w:date="2018-10-23T22:41:00Z">
              <w:r w:rsidDel="00191D0B">
                <w:rPr>
                  <w:rFonts w:cs="Times New Roman" w:hint="eastAsia"/>
                  <w:szCs w:val="24"/>
                  <w:vertAlign w:val="superscript"/>
                </w:rPr>
                <w:delText>[</w:delText>
              </w:r>
            </w:del>
            <w:r>
              <w:rPr>
                <w:rFonts w:cs="Times New Roman"/>
                <w:szCs w:val="24"/>
                <w:vertAlign w:val="superscript"/>
              </w:rPr>
              <w:t>38</w:t>
            </w:r>
            <w:ins w:id="459" w:author="csuheshibo@163.com" w:date="2018-10-23T22:41:00Z">
              <w:r w:rsidR="00191D0B">
                <w:rPr>
                  <w:rFonts w:cs="Times New Roman"/>
                  <w:szCs w:val="24"/>
                  <w:vertAlign w:val="superscript"/>
                </w:rPr>
                <w:t>,</w:t>
              </w:r>
            </w:ins>
            <w:del w:id="460" w:author="csuheshibo@163.com" w:date="2018-10-23T22:41:00Z">
              <w:r w:rsidDel="00191D0B">
                <w:rPr>
                  <w:rFonts w:cs="Times New Roman" w:hint="eastAsia"/>
                  <w:szCs w:val="24"/>
                  <w:vertAlign w:val="superscript"/>
                </w:rPr>
                <w:delText>] [</w:delText>
              </w:r>
            </w:del>
            <w:r>
              <w:rPr>
                <w:rFonts w:cs="Times New Roman"/>
                <w:szCs w:val="24"/>
                <w:vertAlign w:val="superscript"/>
              </w:rPr>
              <w:t>39</w:t>
            </w:r>
            <w:r>
              <w:rPr>
                <w:rFonts w:cs="Times New Roman" w:hint="eastAsia"/>
                <w:szCs w:val="24"/>
                <w:vertAlign w:val="superscript"/>
              </w:rPr>
              <w:t>]</w:t>
            </w:r>
            <w:r w:rsidRPr="00EE1A14">
              <w:rPr>
                <w:rFonts w:cs="Times New Roman" w:hint="eastAsia"/>
                <w:szCs w:val="24"/>
              </w:rPr>
              <w:t>其中应用最广泛的是</w:t>
            </w:r>
            <w:r>
              <w:rPr>
                <w:rFonts w:cs="Times New Roman" w:hint="eastAsia"/>
                <w:szCs w:val="24"/>
              </w:rPr>
              <w:t>模型及其演化版本。</w:t>
            </w:r>
          </w:p>
          <w:p w:rsidR="00B916A1" w:rsidRPr="00C23185" w:rsidRDefault="00B4259A" w:rsidP="00C23185">
            <w:pPr>
              <w:pStyle w:val="a9"/>
              <w:numPr>
                <w:ilvl w:val="0"/>
                <w:numId w:val="23"/>
              </w:numPr>
              <w:spacing w:before="120"/>
              <w:ind w:firstLineChars="0"/>
              <w:rPr>
                <w:rFonts w:ascii="黑体" w:eastAsia="黑体" w:cs="Times New Roman"/>
                <w:szCs w:val="24"/>
                <w:rPrChange w:id="461" w:author="csuheshibo@163.com" w:date="2018-10-27T13:33:00Z">
                  <w:rPr>
                    <w:rFonts w:ascii="黑体" w:eastAsia="黑体"/>
                    <w:color w:val="000000" w:themeColor="text1"/>
                  </w:rPr>
                </w:rPrChange>
              </w:rPr>
              <w:pPrChange w:id="462" w:author="csuheshibo@163.com" w:date="2018-10-27T13:33:00Z">
                <w:pPr/>
              </w:pPrChange>
            </w:pPr>
            <w:del w:id="463" w:author="csuheshibo@163.com" w:date="2018-10-27T13:33:00Z">
              <w:r w:rsidRPr="00C23185" w:rsidDel="00C23185">
                <w:rPr>
                  <w:rFonts w:ascii="黑体" w:eastAsia="黑体" w:cs="Times New Roman" w:hint="eastAsia"/>
                  <w:szCs w:val="24"/>
                  <w:rPrChange w:id="464" w:author="csuheshibo@163.com" w:date="2018-10-27T13:33:00Z">
                    <w:rPr>
                      <w:rFonts w:ascii="黑体" w:eastAsia="黑体" w:hint="eastAsia"/>
                      <w:color w:val="000000" w:themeColor="text1"/>
                    </w:rPr>
                  </w:rPrChange>
                </w:rPr>
                <w:delText>2.2</w:delText>
              </w:r>
            </w:del>
            <w:r w:rsidR="00B916A1" w:rsidRPr="00C23185">
              <w:rPr>
                <w:rFonts w:ascii="黑体" w:eastAsia="黑体" w:cs="Times New Roman" w:hint="eastAsia"/>
                <w:szCs w:val="24"/>
                <w:rPrChange w:id="465" w:author="csuheshibo@163.com" w:date="2018-10-27T13:33:00Z">
                  <w:rPr>
                    <w:rFonts w:ascii="黑体" w:eastAsia="黑体" w:hint="eastAsia"/>
                    <w:color w:val="000000" w:themeColor="text1"/>
                  </w:rPr>
                </w:rPrChange>
              </w:rPr>
              <w:t>研究问题在本研究领域应用上的地位与价值</w:t>
            </w:r>
          </w:p>
          <w:p w:rsidR="009612FD" w:rsidRDefault="007575E5" w:rsidP="0097306E">
            <w:pPr>
              <w:ind w:firstLineChars="200" w:firstLine="480"/>
              <w:jc w:val="left"/>
              <w:rPr>
                <w:ins w:id="466" w:author="csuheshibo@163.com" w:date="2018-10-27T13:33:00Z"/>
              </w:rPr>
            </w:pPr>
            <w:r>
              <w:t>随着科学技术的日新月异，计算机视觉的应用日益受到各行业的关注和重视，如设备检测与监视、医学图像处理、文物保护、机器人视觉、自动导航、工业产品外观设计与生产等领域。计算机视觉技术</w:t>
            </w:r>
            <w:r w:rsidR="008419C9">
              <w:t>为人们带来了机遇，也带来了挑战。三维重建作为计算机视觉技术中</w:t>
            </w:r>
            <w:r>
              <w:t>最为热门的研究方向之一，涉及到包括图像处理、立体视觉、模式识别等多个学科体系。利用计算机建立表达现实客观景物的三维模型，并以此来满足生产和生活的需要。随着工业化进程的不断发展，多种技术的实现均有赖于目标物体三维信息的获取。三维重建现已被广发的应用于生活和科研工作中，特别是在医学治疗、文物保护、游戏开发、工业设计、航天航海等方面，展现出了极强的生命力和影响力。</w:t>
            </w:r>
          </w:p>
          <w:p w:rsidR="00C23185" w:rsidRDefault="00C23185" w:rsidP="0097306E">
            <w:pPr>
              <w:ind w:firstLineChars="200" w:firstLine="480"/>
              <w:jc w:val="left"/>
              <w:rPr>
                <w:ins w:id="467" w:author="csuheshibo@163.com" w:date="2018-10-27T13:33:00Z"/>
              </w:rPr>
            </w:pPr>
          </w:p>
          <w:p w:rsidR="00C23185" w:rsidRDefault="00C23185" w:rsidP="0097306E">
            <w:pPr>
              <w:ind w:firstLineChars="200" w:firstLine="480"/>
              <w:jc w:val="left"/>
              <w:rPr>
                <w:ins w:id="468" w:author="csuheshibo@163.com" w:date="2018-10-27T13:33:00Z"/>
              </w:rPr>
            </w:pPr>
          </w:p>
          <w:p w:rsidR="00C23185" w:rsidRDefault="00C23185" w:rsidP="0097306E">
            <w:pPr>
              <w:ind w:firstLineChars="200" w:firstLine="480"/>
              <w:jc w:val="left"/>
              <w:rPr>
                <w:ins w:id="469" w:author="csuheshibo@163.com" w:date="2018-10-27T13:33:00Z"/>
              </w:rPr>
            </w:pPr>
          </w:p>
          <w:p w:rsidR="00C23185" w:rsidRDefault="00C23185" w:rsidP="0097306E">
            <w:pPr>
              <w:ind w:firstLineChars="200" w:firstLine="480"/>
              <w:jc w:val="left"/>
              <w:rPr>
                <w:ins w:id="470" w:author="csuheshibo@163.com" w:date="2018-10-27T13:33:00Z"/>
              </w:rPr>
            </w:pPr>
          </w:p>
          <w:p w:rsidR="00C23185" w:rsidRDefault="00C23185" w:rsidP="0097306E">
            <w:pPr>
              <w:ind w:firstLineChars="200" w:firstLine="480"/>
              <w:jc w:val="left"/>
              <w:rPr>
                <w:ins w:id="471" w:author="csuheshibo@163.com" w:date="2018-10-27T13:33:00Z"/>
              </w:rPr>
            </w:pPr>
          </w:p>
          <w:p w:rsidR="00C23185" w:rsidRDefault="00C23185" w:rsidP="0097306E">
            <w:pPr>
              <w:ind w:firstLineChars="200" w:firstLine="480"/>
              <w:jc w:val="left"/>
              <w:rPr>
                <w:ins w:id="472" w:author="csuheshibo@163.com" w:date="2018-10-27T13:33:00Z"/>
              </w:rPr>
            </w:pPr>
          </w:p>
          <w:p w:rsidR="00C23185" w:rsidRDefault="00C23185" w:rsidP="0097306E">
            <w:pPr>
              <w:ind w:firstLineChars="200" w:firstLine="480"/>
              <w:jc w:val="left"/>
              <w:rPr>
                <w:ins w:id="473" w:author="csuheshibo@163.com" w:date="2018-10-27T13:33:00Z"/>
              </w:rPr>
            </w:pPr>
          </w:p>
          <w:p w:rsidR="00C23185" w:rsidRDefault="00C23185" w:rsidP="0097306E">
            <w:pPr>
              <w:ind w:firstLineChars="200" w:firstLine="480"/>
              <w:jc w:val="left"/>
              <w:rPr>
                <w:ins w:id="474" w:author="csuheshibo@163.com" w:date="2018-10-27T13:33:00Z"/>
              </w:rPr>
            </w:pPr>
          </w:p>
          <w:p w:rsidR="00C23185" w:rsidRDefault="00C23185" w:rsidP="0097306E">
            <w:pPr>
              <w:ind w:firstLineChars="200" w:firstLine="480"/>
              <w:jc w:val="left"/>
              <w:rPr>
                <w:ins w:id="475" w:author="csuheshibo@163.com" w:date="2018-10-27T13:33:00Z"/>
              </w:rPr>
            </w:pPr>
          </w:p>
          <w:p w:rsidR="00C23185" w:rsidRDefault="00C23185" w:rsidP="0097306E">
            <w:pPr>
              <w:ind w:firstLineChars="200" w:firstLine="480"/>
              <w:jc w:val="left"/>
              <w:rPr>
                <w:ins w:id="476" w:author="csuheshibo@163.com" w:date="2018-10-27T13:33:00Z"/>
              </w:rPr>
            </w:pPr>
          </w:p>
          <w:p w:rsidR="00C23185" w:rsidRDefault="00C23185" w:rsidP="0097306E">
            <w:pPr>
              <w:ind w:firstLineChars="200" w:firstLine="480"/>
              <w:jc w:val="left"/>
              <w:rPr>
                <w:ins w:id="477" w:author="csuheshibo@163.com" w:date="2018-10-27T13:33:00Z"/>
              </w:rPr>
            </w:pPr>
          </w:p>
          <w:p w:rsidR="00C23185" w:rsidRDefault="00C23185" w:rsidP="0097306E">
            <w:pPr>
              <w:ind w:firstLineChars="200" w:firstLine="480"/>
              <w:jc w:val="left"/>
              <w:rPr>
                <w:ins w:id="478" w:author="csuheshibo@163.com" w:date="2018-10-27T13:33:00Z"/>
              </w:rPr>
            </w:pPr>
          </w:p>
          <w:p w:rsidR="00C23185" w:rsidRDefault="00C23185" w:rsidP="0097306E">
            <w:pPr>
              <w:ind w:firstLineChars="200" w:firstLine="480"/>
              <w:jc w:val="left"/>
              <w:rPr>
                <w:ins w:id="479" w:author="csuheshibo@163.com" w:date="2018-10-27T13:33:00Z"/>
              </w:rPr>
            </w:pPr>
          </w:p>
          <w:p w:rsidR="00C23185" w:rsidRDefault="00C23185" w:rsidP="0097306E">
            <w:pPr>
              <w:ind w:firstLineChars="200" w:firstLine="480"/>
              <w:jc w:val="left"/>
              <w:rPr>
                <w:ins w:id="480" w:author="csuheshibo@163.com" w:date="2018-10-27T13:33:00Z"/>
              </w:rPr>
            </w:pPr>
          </w:p>
          <w:p w:rsidR="00C23185" w:rsidRDefault="00C23185" w:rsidP="00C23185">
            <w:pPr>
              <w:jc w:val="left"/>
              <w:rPr>
                <w:ins w:id="481" w:author="csuheshibo@163.com" w:date="2018-10-27T13:33:00Z"/>
              </w:rPr>
              <w:pPrChange w:id="482" w:author="csuheshibo@163.com" w:date="2018-10-27T13:33:00Z">
                <w:pPr>
                  <w:ind w:firstLineChars="200" w:firstLine="480"/>
                  <w:jc w:val="left"/>
                </w:pPr>
              </w:pPrChange>
            </w:pPr>
          </w:p>
          <w:p w:rsidR="00C23185" w:rsidRPr="008419C9" w:rsidRDefault="00C23185" w:rsidP="00C23185">
            <w:pPr>
              <w:jc w:val="left"/>
              <w:rPr>
                <w:rFonts w:ascii="宋体" w:hAnsi="宋体" w:hint="eastAsia"/>
                <w:szCs w:val="20"/>
              </w:rPr>
              <w:pPrChange w:id="483" w:author="csuheshibo@163.com" w:date="2018-10-27T13:33:00Z">
                <w:pPr>
                  <w:ind w:firstLineChars="200" w:firstLine="480"/>
                  <w:jc w:val="left"/>
                </w:pPr>
              </w:pPrChange>
            </w:pPr>
          </w:p>
        </w:tc>
      </w:tr>
    </w:tbl>
    <w:p w:rsidR="00C23185" w:rsidRDefault="00C23185">
      <w:pPr>
        <w:widowControl/>
        <w:spacing w:line="240" w:lineRule="auto"/>
        <w:jc w:val="left"/>
        <w:rPr>
          <w:rFonts w:eastAsia="黑体" w:hint="eastAsia"/>
        </w:rPr>
      </w:pPr>
    </w:p>
    <w:p w:rsidR="008419C9" w:rsidRDefault="008419C9" w:rsidP="008419C9">
      <w:pPr>
        <w:rPr>
          <w:rFonts w:eastAsia="黑体"/>
        </w:rPr>
      </w:pPr>
      <w:r>
        <w:rPr>
          <w:rFonts w:eastAsia="黑体" w:hint="eastAsia"/>
        </w:rPr>
        <w:t>附：参考文献</w:t>
      </w:r>
    </w:p>
    <w:tbl>
      <w:tblPr>
        <w:tblW w:w="861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738"/>
        <w:gridCol w:w="7875"/>
      </w:tblGrid>
      <w:tr w:rsidR="008419C9" w:rsidTr="008419C9">
        <w:trPr>
          <w:cantSplit/>
        </w:trPr>
        <w:tc>
          <w:tcPr>
            <w:tcW w:w="738" w:type="dxa"/>
            <w:tcBorders>
              <w:top w:val="single" w:sz="12" w:space="0" w:color="auto"/>
              <w:bottom w:val="single" w:sz="12" w:space="0" w:color="auto"/>
            </w:tcBorders>
            <w:vAlign w:val="center"/>
          </w:tcPr>
          <w:p w:rsidR="008419C9" w:rsidRDefault="008419C9" w:rsidP="007538D1">
            <w:pPr>
              <w:jc w:val="center"/>
              <w:rPr>
                <w:rFonts w:eastAsia="黑体"/>
              </w:rPr>
            </w:pPr>
            <w:r>
              <w:rPr>
                <w:rFonts w:eastAsia="黑体" w:hint="eastAsia"/>
              </w:rPr>
              <w:t>序号</w:t>
            </w:r>
          </w:p>
        </w:tc>
        <w:tc>
          <w:tcPr>
            <w:tcW w:w="7875" w:type="dxa"/>
            <w:tcBorders>
              <w:top w:val="single" w:sz="12" w:space="0" w:color="auto"/>
              <w:bottom w:val="single" w:sz="12" w:space="0" w:color="auto"/>
            </w:tcBorders>
            <w:vAlign w:val="center"/>
          </w:tcPr>
          <w:p w:rsidR="008419C9" w:rsidRDefault="008419C9" w:rsidP="007538D1">
            <w:pPr>
              <w:jc w:val="center"/>
              <w:rPr>
                <w:rFonts w:eastAsia="黑体"/>
              </w:rPr>
            </w:pPr>
            <w:r>
              <w:rPr>
                <w:rFonts w:eastAsia="黑体" w:hint="eastAsia"/>
              </w:rPr>
              <w:t>文献目录（作者、题目、刊物名、出版时间、页次）</w:t>
            </w:r>
          </w:p>
        </w:tc>
      </w:tr>
      <w:tr w:rsidR="008419C9" w:rsidTr="008419C9">
        <w:trPr>
          <w:cantSplit/>
          <w:trHeight w:val="414"/>
        </w:trPr>
        <w:tc>
          <w:tcPr>
            <w:tcW w:w="738" w:type="dxa"/>
            <w:tcBorders>
              <w:top w:val="nil"/>
            </w:tcBorders>
          </w:tcPr>
          <w:p w:rsidR="008419C9" w:rsidRPr="00D11929" w:rsidRDefault="002C2802" w:rsidP="008419C9">
            <w:pPr>
              <w:rPr>
                <w:rFonts w:ascii="等线" w:eastAsia="黑体" w:hAnsi="等线"/>
                <w:b/>
              </w:rPr>
            </w:pPr>
            <w:r>
              <w:rPr>
                <w:rFonts w:ascii="等线" w:eastAsia="黑体" w:hAnsi="等线"/>
                <w:b/>
              </w:rPr>
              <w:t>1</w:t>
            </w:r>
          </w:p>
        </w:tc>
        <w:tc>
          <w:tcPr>
            <w:tcW w:w="7875" w:type="dxa"/>
            <w:tcBorders>
              <w:top w:val="nil"/>
            </w:tcBorders>
          </w:tcPr>
          <w:p w:rsidR="008419C9" w:rsidRPr="00D11929" w:rsidRDefault="008419C9" w:rsidP="008419C9">
            <w:pPr>
              <w:pStyle w:val="publishtext"/>
              <w:rPr>
                <w:rFonts w:eastAsia="等线"/>
              </w:rPr>
            </w:pPr>
            <w:r w:rsidRPr="00D11929">
              <w:rPr>
                <w:rFonts w:eastAsia="等线" w:hint="eastAsia"/>
              </w:rPr>
              <w:t xml:space="preserve">Se S, Lowe D G, Little J </w:t>
            </w:r>
            <w:proofErr w:type="spellStart"/>
            <w:r w:rsidRPr="00D11929">
              <w:rPr>
                <w:rFonts w:eastAsia="等线" w:hint="eastAsia"/>
              </w:rPr>
              <w:t>J</w:t>
            </w:r>
            <w:proofErr w:type="spellEnd"/>
            <w:r w:rsidRPr="00D11929">
              <w:rPr>
                <w:rFonts w:eastAsia="等线" w:hint="eastAsia"/>
              </w:rPr>
              <w:t xml:space="preserve">. Mobile Robot Localization and Mapping with Uncertainty using Scale-Invariant Visual </w:t>
            </w:r>
            <w:proofErr w:type="gramStart"/>
            <w:r w:rsidRPr="00D11929">
              <w:rPr>
                <w:rFonts w:eastAsia="等线" w:hint="eastAsia"/>
              </w:rPr>
              <w:t>Landmarks[</w:t>
            </w:r>
            <w:proofErr w:type="gramEnd"/>
            <w:r w:rsidRPr="00D11929">
              <w:rPr>
                <w:rFonts w:eastAsia="等线" w:hint="eastAsia"/>
              </w:rPr>
              <w:t>J]. International Journal of Robotics Research, 2002, 21(8):735-760.</w:t>
            </w:r>
          </w:p>
        </w:tc>
      </w:tr>
      <w:tr w:rsidR="008419C9" w:rsidTr="008419C9">
        <w:trPr>
          <w:cantSplit/>
          <w:trHeight w:val="414"/>
        </w:trPr>
        <w:tc>
          <w:tcPr>
            <w:tcW w:w="738" w:type="dxa"/>
          </w:tcPr>
          <w:p w:rsidR="008419C9" w:rsidRPr="00D11929" w:rsidRDefault="002C2802" w:rsidP="008419C9">
            <w:pPr>
              <w:rPr>
                <w:rFonts w:ascii="等线" w:eastAsia="黑体" w:hAnsi="等线"/>
                <w:b/>
              </w:rPr>
            </w:pPr>
            <w:r>
              <w:rPr>
                <w:rFonts w:ascii="等线" w:eastAsia="黑体" w:hAnsi="等线"/>
                <w:b/>
              </w:rPr>
              <w:t>2</w:t>
            </w:r>
          </w:p>
        </w:tc>
        <w:tc>
          <w:tcPr>
            <w:tcW w:w="7875" w:type="dxa"/>
          </w:tcPr>
          <w:p w:rsidR="008419C9" w:rsidRPr="00D11929" w:rsidRDefault="008419C9" w:rsidP="008419C9">
            <w:pPr>
              <w:pStyle w:val="publishtext"/>
              <w:rPr>
                <w:rFonts w:eastAsia="等线"/>
              </w:rPr>
            </w:pPr>
            <w:r w:rsidRPr="00D11929">
              <w:rPr>
                <w:rFonts w:eastAsia="等线" w:hint="eastAsia"/>
              </w:rPr>
              <w:t xml:space="preserve">Davison A J. Real-Time Simultaneous </w:t>
            </w:r>
            <w:proofErr w:type="spellStart"/>
            <w:r w:rsidRPr="00D11929">
              <w:rPr>
                <w:rFonts w:eastAsia="等线" w:hint="eastAsia"/>
              </w:rPr>
              <w:t>Localisation</w:t>
            </w:r>
            <w:proofErr w:type="spellEnd"/>
            <w:r w:rsidRPr="00D11929">
              <w:rPr>
                <w:rFonts w:eastAsia="等线" w:hint="eastAsia"/>
              </w:rPr>
              <w:t xml:space="preserve"> and Mapping with a Single Camera[C]// IEEE International Conference on Computer Vision, 2003. Proceedings. IEEE, 2008:1403.</w:t>
            </w:r>
          </w:p>
        </w:tc>
      </w:tr>
      <w:tr w:rsidR="008419C9" w:rsidTr="008419C9">
        <w:trPr>
          <w:cantSplit/>
          <w:trHeight w:val="414"/>
        </w:trPr>
        <w:tc>
          <w:tcPr>
            <w:tcW w:w="738" w:type="dxa"/>
          </w:tcPr>
          <w:p w:rsidR="008419C9" w:rsidRPr="00D11929" w:rsidRDefault="002C2802" w:rsidP="008419C9">
            <w:pPr>
              <w:rPr>
                <w:rFonts w:ascii="等线" w:eastAsia="黑体" w:hAnsi="等线"/>
                <w:b/>
              </w:rPr>
            </w:pPr>
            <w:r>
              <w:rPr>
                <w:rFonts w:ascii="等线" w:eastAsia="黑体" w:hAnsi="等线"/>
                <w:b/>
              </w:rPr>
              <w:t>3</w:t>
            </w:r>
          </w:p>
        </w:tc>
        <w:tc>
          <w:tcPr>
            <w:tcW w:w="7875" w:type="dxa"/>
          </w:tcPr>
          <w:p w:rsidR="008419C9" w:rsidRPr="00D11929" w:rsidRDefault="008419C9" w:rsidP="008419C9">
            <w:pPr>
              <w:pStyle w:val="publishtext"/>
              <w:rPr>
                <w:rFonts w:eastAsia="等线"/>
              </w:rPr>
            </w:pPr>
            <w:r w:rsidRPr="00D11929">
              <w:rPr>
                <w:rFonts w:eastAsia="等线" w:hint="eastAsia"/>
              </w:rPr>
              <w:t xml:space="preserve">Davison A J, Reid I D, </w:t>
            </w:r>
            <w:proofErr w:type="spellStart"/>
            <w:r w:rsidRPr="00D11929">
              <w:rPr>
                <w:rFonts w:eastAsia="等线" w:hint="eastAsia"/>
              </w:rPr>
              <w:t>Molton</w:t>
            </w:r>
            <w:proofErr w:type="spellEnd"/>
            <w:r w:rsidRPr="00D11929">
              <w:rPr>
                <w:rFonts w:eastAsia="等线" w:hint="eastAsia"/>
              </w:rPr>
              <w:t xml:space="preserve"> N D, et al. </w:t>
            </w:r>
            <w:proofErr w:type="spellStart"/>
            <w:r w:rsidRPr="00D11929">
              <w:rPr>
                <w:rFonts w:eastAsia="等线" w:hint="eastAsia"/>
              </w:rPr>
              <w:t>MonoSLAM</w:t>
            </w:r>
            <w:proofErr w:type="spellEnd"/>
            <w:r w:rsidRPr="00D11929">
              <w:rPr>
                <w:rFonts w:eastAsia="等线" w:hint="eastAsia"/>
              </w:rPr>
              <w:t>: real-time single camera SLAM.[J]. IEEE Transactions on Pattern Analysis &amp; Machine Intelligence, 2007, 29(6):1052.</w:t>
            </w:r>
          </w:p>
        </w:tc>
      </w:tr>
      <w:tr w:rsidR="008419C9" w:rsidTr="008419C9">
        <w:trPr>
          <w:cantSplit/>
          <w:trHeight w:val="414"/>
        </w:trPr>
        <w:tc>
          <w:tcPr>
            <w:tcW w:w="738" w:type="dxa"/>
          </w:tcPr>
          <w:p w:rsidR="008419C9" w:rsidRPr="00D11929" w:rsidRDefault="002C2802" w:rsidP="008419C9">
            <w:pPr>
              <w:rPr>
                <w:rFonts w:ascii="等线" w:eastAsia="黑体" w:hAnsi="等线"/>
                <w:b/>
              </w:rPr>
            </w:pPr>
            <w:r>
              <w:rPr>
                <w:rFonts w:ascii="等线" w:eastAsia="黑体" w:hAnsi="等线"/>
                <w:b/>
              </w:rPr>
              <w:t>4</w:t>
            </w:r>
          </w:p>
        </w:tc>
        <w:tc>
          <w:tcPr>
            <w:tcW w:w="7875" w:type="dxa"/>
          </w:tcPr>
          <w:p w:rsidR="008419C9" w:rsidRPr="00D11929" w:rsidRDefault="008419C9" w:rsidP="008419C9">
            <w:pPr>
              <w:pStyle w:val="publishtext"/>
              <w:rPr>
                <w:rFonts w:eastAsia="等线"/>
              </w:rPr>
            </w:pPr>
            <w:r w:rsidRPr="007A7C70">
              <w:rPr>
                <w:rFonts w:hint="eastAsia"/>
              </w:rPr>
              <w:t>Mur-</w:t>
            </w:r>
            <w:proofErr w:type="spellStart"/>
            <w:r w:rsidRPr="007A7C70">
              <w:rPr>
                <w:rFonts w:hint="eastAsia"/>
              </w:rPr>
              <w:t>Artal</w:t>
            </w:r>
            <w:proofErr w:type="spellEnd"/>
            <w:r w:rsidRPr="007A7C70">
              <w:rPr>
                <w:rFonts w:hint="eastAsia"/>
              </w:rPr>
              <w:t xml:space="preserve"> R, </w:t>
            </w:r>
            <w:proofErr w:type="spellStart"/>
            <w:r w:rsidRPr="007A7C70">
              <w:rPr>
                <w:rFonts w:hint="eastAsia"/>
              </w:rPr>
              <w:t>Montiel</w:t>
            </w:r>
            <w:proofErr w:type="spellEnd"/>
            <w:r w:rsidRPr="007A7C70">
              <w:rPr>
                <w:rFonts w:hint="eastAsia"/>
              </w:rPr>
              <w:t xml:space="preserve"> J M </w:t>
            </w:r>
            <w:proofErr w:type="spellStart"/>
            <w:r w:rsidRPr="007A7C70">
              <w:rPr>
                <w:rFonts w:hint="eastAsia"/>
              </w:rPr>
              <w:t>M</w:t>
            </w:r>
            <w:proofErr w:type="spellEnd"/>
            <w:r w:rsidRPr="007A7C70">
              <w:rPr>
                <w:rFonts w:hint="eastAsia"/>
              </w:rPr>
              <w:t xml:space="preserve">, Tardós J D. ORB-SLAM: A Versatile and Accurate Monocular SLAM </w:t>
            </w:r>
            <w:proofErr w:type="gramStart"/>
            <w:r w:rsidRPr="007A7C70">
              <w:rPr>
                <w:rFonts w:hint="eastAsia"/>
              </w:rPr>
              <w:t>System[</w:t>
            </w:r>
            <w:proofErr w:type="gramEnd"/>
            <w:r w:rsidRPr="007A7C70">
              <w:rPr>
                <w:rFonts w:hint="eastAsia"/>
              </w:rPr>
              <w:t>J]. IEEE Transactions on Robotics, 2015, 31(5):1147-1163.</w:t>
            </w:r>
          </w:p>
        </w:tc>
      </w:tr>
      <w:tr w:rsidR="008419C9" w:rsidTr="008419C9">
        <w:trPr>
          <w:cantSplit/>
          <w:trHeight w:val="414"/>
        </w:trPr>
        <w:tc>
          <w:tcPr>
            <w:tcW w:w="738" w:type="dxa"/>
          </w:tcPr>
          <w:p w:rsidR="008419C9" w:rsidRPr="00D11929" w:rsidRDefault="002C2802" w:rsidP="008419C9">
            <w:pPr>
              <w:rPr>
                <w:rFonts w:ascii="等线" w:eastAsia="黑体" w:hAnsi="等线"/>
                <w:b/>
              </w:rPr>
            </w:pPr>
            <w:r>
              <w:rPr>
                <w:rFonts w:ascii="等线" w:eastAsia="黑体" w:hAnsi="等线"/>
                <w:b/>
              </w:rPr>
              <w:t>5</w:t>
            </w:r>
          </w:p>
        </w:tc>
        <w:tc>
          <w:tcPr>
            <w:tcW w:w="7875" w:type="dxa"/>
          </w:tcPr>
          <w:p w:rsidR="008419C9" w:rsidRPr="009A50C0" w:rsidRDefault="008419C9" w:rsidP="008419C9">
            <w:pPr>
              <w:pStyle w:val="publishtext"/>
            </w:pPr>
            <w:proofErr w:type="gramStart"/>
            <w:r w:rsidRPr="0092367C">
              <w:rPr>
                <w:rFonts w:cs="Arial"/>
                <w:color w:val="000000"/>
                <w:shd w:val="clear" w:color="auto" w:fill="FFFFFF"/>
              </w:rPr>
              <w:t>戚传江</w:t>
            </w:r>
            <w:proofErr w:type="gramEnd"/>
            <w:r w:rsidRPr="0092367C">
              <w:rPr>
                <w:rFonts w:cs="Arial"/>
                <w:color w:val="000000"/>
                <w:shd w:val="clear" w:color="auto" w:fill="FFFFFF"/>
              </w:rPr>
              <w:t>, 温程璐, 潘思宇. 基于多传感器数据融合的移动机器人六自由度姿态估计[J]. 2017.</w:t>
            </w:r>
          </w:p>
        </w:tc>
      </w:tr>
      <w:tr w:rsidR="008419C9" w:rsidTr="008419C9">
        <w:trPr>
          <w:cantSplit/>
          <w:trHeight w:val="414"/>
        </w:trPr>
        <w:tc>
          <w:tcPr>
            <w:tcW w:w="738" w:type="dxa"/>
          </w:tcPr>
          <w:p w:rsidR="008419C9" w:rsidRPr="00D11929" w:rsidRDefault="002C2802" w:rsidP="008419C9">
            <w:pPr>
              <w:rPr>
                <w:rFonts w:ascii="等线" w:eastAsia="黑体" w:hAnsi="等线"/>
                <w:b/>
              </w:rPr>
            </w:pPr>
            <w:r>
              <w:rPr>
                <w:rFonts w:ascii="等线" w:eastAsia="黑体" w:hAnsi="等线"/>
                <w:b/>
              </w:rPr>
              <w:t>6</w:t>
            </w:r>
          </w:p>
        </w:tc>
        <w:tc>
          <w:tcPr>
            <w:tcW w:w="7875" w:type="dxa"/>
          </w:tcPr>
          <w:p w:rsidR="008419C9" w:rsidRPr="00D11929" w:rsidRDefault="008419C9" w:rsidP="008419C9">
            <w:pPr>
              <w:pStyle w:val="publishtext"/>
              <w:rPr>
                <w:rFonts w:eastAsia="等线"/>
              </w:rPr>
            </w:pPr>
            <w:r w:rsidRPr="00D11929">
              <w:rPr>
                <w:rFonts w:eastAsia="等线"/>
              </w:rPr>
              <w:t xml:space="preserve">Whelan T, </w:t>
            </w:r>
            <w:proofErr w:type="spellStart"/>
            <w:r w:rsidRPr="00D11929">
              <w:rPr>
                <w:rFonts w:eastAsia="等线"/>
              </w:rPr>
              <w:t>Kaess</w:t>
            </w:r>
            <w:proofErr w:type="spellEnd"/>
            <w:r w:rsidRPr="00D11929">
              <w:rPr>
                <w:rFonts w:eastAsia="等线"/>
              </w:rPr>
              <w:t xml:space="preserve"> M, Johannsson H, et al. Real-time large-scale dense RGB-D SLAM with volumetric fusion[J]. International Journal of Robotics Research, 2015, 34(4-5):598-626.</w:t>
            </w:r>
          </w:p>
        </w:tc>
      </w:tr>
      <w:tr w:rsidR="008419C9" w:rsidTr="008419C9">
        <w:trPr>
          <w:cantSplit/>
          <w:trHeight w:val="414"/>
        </w:trPr>
        <w:tc>
          <w:tcPr>
            <w:tcW w:w="738" w:type="dxa"/>
          </w:tcPr>
          <w:p w:rsidR="008419C9" w:rsidRPr="00D11929" w:rsidRDefault="002C2802" w:rsidP="008419C9">
            <w:pPr>
              <w:rPr>
                <w:rFonts w:ascii="等线" w:eastAsia="黑体" w:hAnsi="等线"/>
                <w:b/>
              </w:rPr>
            </w:pPr>
            <w:r>
              <w:rPr>
                <w:rFonts w:ascii="等线" w:eastAsia="黑体" w:hAnsi="等线"/>
                <w:b/>
              </w:rPr>
              <w:t>7</w:t>
            </w:r>
          </w:p>
        </w:tc>
        <w:tc>
          <w:tcPr>
            <w:tcW w:w="7875" w:type="dxa"/>
          </w:tcPr>
          <w:p w:rsidR="008419C9" w:rsidRPr="00D11929" w:rsidRDefault="008419C9" w:rsidP="008419C9">
            <w:pPr>
              <w:pStyle w:val="publishtext"/>
              <w:rPr>
                <w:rFonts w:eastAsia="等线"/>
              </w:rPr>
            </w:pPr>
            <w:proofErr w:type="spellStart"/>
            <w:r w:rsidRPr="00D11929">
              <w:rPr>
                <w:rFonts w:eastAsia="等线" w:hint="eastAsia"/>
              </w:rPr>
              <w:t>Reiger</w:t>
            </w:r>
            <w:proofErr w:type="spellEnd"/>
            <w:r w:rsidRPr="00D11929">
              <w:rPr>
                <w:rFonts w:eastAsia="等线" w:hint="eastAsia"/>
              </w:rPr>
              <w:t xml:space="preserve"> R, Sarkar A. SLAM using Relational Trees and Semantics Zhengzhou / China Dec. 8-10th, 2011[C]// </w:t>
            </w:r>
            <w:proofErr w:type="spellStart"/>
            <w:r w:rsidRPr="00D11929">
              <w:rPr>
                <w:rFonts w:eastAsia="等线" w:hint="eastAsia"/>
              </w:rPr>
              <w:t>Icmmm</w:t>
            </w:r>
            <w:proofErr w:type="spellEnd"/>
            <w:r w:rsidRPr="00D11929">
              <w:rPr>
                <w:rFonts w:eastAsia="等线" w:hint="eastAsia"/>
              </w:rPr>
              <w:t>. 2011.</w:t>
            </w:r>
          </w:p>
        </w:tc>
      </w:tr>
      <w:tr w:rsidR="002C2802" w:rsidTr="008419C9">
        <w:trPr>
          <w:cantSplit/>
          <w:trHeight w:val="414"/>
        </w:trPr>
        <w:tc>
          <w:tcPr>
            <w:tcW w:w="738" w:type="dxa"/>
          </w:tcPr>
          <w:p w:rsidR="002C2802" w:rsidRDefault="002C2802" w:rsidP="002C2802">
            <w:pPr>
              <w:rPr>
                <w:rFonts w:eastAsia="黑体" w:cs="Times New Roman"/>
                <w:b/>
              </w:rPr>
            </w:pPr>
            <w:r>
              <w:rPr>
                <w:rFonts w:eastAsia="黑体" w:cs="Times New Roman"/>
                <w:b/>
              </w:rPr>
              <w:t>8</w:t>
            </w:r>
          </w:p>
        </w:tc>
        <w:tc>
          <w:tcPr>
            <w:tcW w:w="7875" w:type="dxa"/>
          </w:tcPr>
          <w:p w:rsidR="002C2802" w:rsidRPr="009A50C0" w:rsidRDefault="002C2802" w:rsidP="002C2802">
            <w:pPr>
              <w:pStyle w:val="publishtext"/>
            </w:pPr>
            <w:r w:rsidRPr="007A7C70">
              <w:rPr>
                <w:rFonts w:hint="eastAsia"/>
              </w:rPr>
              <w:t xml:space="preserve">Sarkar A, </w:t>
            </w:r>
            <w:proofErr w:type="spellStart"/>
            <w:r w:rsidRPr="007A7C70">
              <w:rPr>
                <w:rFonts w:hint="eastAsia"/>
              </w:rPr>
              <w:t>Reiger</w:t>
            </w:r>
            <w:proofErr w:type="spellEnd"/>
            <w:r w:rsidRPr="007A7C70">
              <w:rPr>
                <w:rFonts w:hint="eastAsia"/>
              </w:rPr>
              <w:t xml:space="preserve"> R, Roy S, et al. SLAM Using Relational Trees and </w:t>
            </w:r>
            <w:proofErr w:type="gramStart"/>
            <w:r w:rsidRPr="007A7C70">
              <w:rPr>
                <w:rFonts w:hint="eastAsia"/>
              </w:rPr>
              <w:t>Semantics[</w:t>
            </w:r>
            <w:proofErr w:type="gramEnd"/>
            <w:r w:rsidRPr="007A7C70">
              <w:rPr>
                <w:rFonts w:hint="eastAsia"/>
              </w:rPr>
              <w:t>J]. Advanced Materials Research, 2012, 452-453(452-453):648-653.</w:t>
            </w:r>
          </w:p>
        </w:tc>
      </w:tr>
      <w:tr w:rsidR="002C2802" w:rsidTr="008419C9">
        <w:trPr>
          <w:cantSplit/>
          <w:trHeight w:val="414"/>
        </w:trPr>
        <w:tc>
          <w:tcPr>
            <w:tcW w:w="738" w:type="dxa"/>
          </w:tcPr>
          <w:p w:rsidR="002C2802" w:rsidRDefault="002C2802" w:rsidP="002C2802">
            <w:pPr>
              <w:rPr>
                <w:rFonts w:eastAsia="黑体" w:cs="Times New Roman"/>
                <w:b/>
              </w:rPr>
            </w:pPr>
            <w:r>
              <w:rPr>
                <w:rFonts w:eastAsia="黑体" w:cs="Times New Roman"/>
                <w:b/>
              </w:rPr>
              <w:t>9</w:t>
            </w:r>
          </w:p>
        </w:tc>
        <w:tc>
          <w:tcPr>
            <w:tcW w:w="7875" w:type="dxa"/>
          </w:tcPr>
          <w:p w:rsidR="002C2802" w:rsidRPr="009A50C0" w:rsidRDefault="002C2802" w:rsidP="002C2802">
            <w:pPr>
              <w:pStyle w:val="publishtext"/>
            </w:pPr>
            <w:r w:rsidRPr="007A7C70">
              <w:rPr>
                <w:rFonts w:hint="eastAsia"/>
              </w:rPr>
              <w:t>Zhang G, Lee J H, Lim J, et al. Building a 3-D Line-Based Map Using a Stereo SLAM[J]. IEEE Transactions on Robotics, 2015:1-14.</w:t>
            </w:r>
          </w:p>
        </w:tc>
      </w:tr>
      <w:tr w:rsidR="002C2802" w:rsidTr="008419C9">
        <w:trPr>
          <w:cantSplit/>
          <w:trHeight w:val="414"/>
        </w:trPr>
        <w:tc>
          <w:tcPr>
            <w:tcW w:w="738" w:type="dxa"/>
          </w:tcPr>
          <w:p w:rsidR="002C2802" w:rsidRPr="00D11929" w:rsidRDefault="002C2802" w:rsidP="002C2802">
            <w:pPr>
              <w:rPr>
                <w:rFonts w:ascii="等线" w:eastAsia="黑体" w:hAnsi="等线"/>
                <w:b/>
              </w:rPr>
            </w:pPr>
            <w:r>
              <w:rPr>
                <w:rFonts w:ascii="等线" w:eastAsia="黑体" w:hAnsi="等线"/>
                <w:b/>
              </w:rPr>
              <w:t>10</w:t>
            </w:r>
          </w:p>
        </w:tc>
        <w:tc>
          <w:tcPr>
            <w:tcW w:w="7875" w:type="dxa"/>
          </w:tcPr>
          <w:p w:rsidR="002C2802" w:rsidRPr="005F7EB9"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Tomasi</w:t>
            </w:r>
            <w:proofErr w:type="spellEnd"/>
            <w:r w:rsidRPr="000861BA">
              <w:rPr>
                <w:rFonts w:ascii="宋体" w:hAnsi="宋体" w:cs="宋体"/>
                <w:kern w:val="0"/>
                <w:szCs w:val="24"/>
              </w:rPr>
              <w:t xml:space="preserve"> C, </w:t>
            </w:r>
            <w:proofErr w:type="spellStart"/>
            <w:r w:rsidRPr="000861BA">
              <w:rPr>
                <w:rFonts w:ascii="宋体" w:hAnsi="宋体" w:cs="宋体"/>
                <w:kern w:val="0"/>
                <w:szCs w:val="24"/>
              </w:rPr>
              <w:t>Kanade</w:t>
            </w:r>
            <w:proofErr w:type="spellEnd"/>
            <w:r w:rsidRPr="000861BA">
              <w:rPr>
                <w:rFonts w:ascii="宋体" w:hAnsi="宋体" w:cs="宋体"/>
                <w:kern w:val="0"/>
                <w:szCs w:val="24"/>
              </w:rPr>
              <w:t xml:space="preserve"> T. Shape and motion from image streams under orthography: a factorization </w:t>
            </w:r>
            <w:proofErr w:type="gramStart"/>
            <w:r w:rsidRPr="000861BA">
              <w:rPr>
                <w:rFonts w:ascii="宋体" w:hAnsi="宋体" w:cs="宋体"/>
                <w:kern w:val="0"/>
                <w:szCs w:val="24"/>
              </w:rPr>
              <w:t>method[</w:t>
            </w:r>
            <w:proofErr w:type="gramEnd"/>
            <w:r w:rsidRPr="000861BA">
              <w:rPr>
                <w:rFonts w:ascii="宋体" w:hAnsi="宋体" w:cs="宋体"/>
                <w:kern w:val="0"/>
                <w:szCs w:val="24"/>
              </w:rPr>
              <w:t>J]. International Journal of Computer Vision, 1992, 9(2):137-154.</w:t>
            </w:r>
          </w:p>
        </w:tc>
      </w:tr>
      <w:tr w:rsidR="002C2802" w:rsidTr="008419C9">
        <w:trPr>
          <w:cantSplit/>
          <w:trHeight w:val="414"/>
        </w:trPr>
        <w:tc>
          <w:tcPr>
            <w:tcW w:w="738" w:type="dxa"/>
          </w:tcPr>
          <w:p w:rsidR="002C2802" w:rsidRPr="00D11929" w:rsidRDefault="002C2802" w:rsidP="002C2802">
            <w:pPr>
              <w:rPr>
                <w:rFonts w:ascii="等线" w:eastAsia="黑体" w:hAnsi="等线"/>
                <w:b/>
              </w:rPr>
            </w:pPr>
            <w:r>
              <w:rPr>
                <w:rFonts w:ascii="等线" w:eastAsia="黑体" w:hAnsi="等线"/>
                <w:b/>
              </w:rPr>
              <w:t>11</w:t>
            </w:r>
          </w:p>
        </w:tc>
        <w:tc>
          <w:tcPr>
            <w:tcW w:w="7875" w:type="dxa"/>
          </w:tcPr>
          <w:p w:rsidR="002C2802" w:rsidRPr="000861BA"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Bougnoux</w:t>
            </w:r>
            <w:proofErr w:type="spellEnd"/>
            <w:r w:rsidRPr="000861BA">
              <w:rPr>
                <w:rFonts w:ascii="宋体" w:hAnsi="宋体" w:cs="宋体"/>
                <w:kern w:val="0"/>
                <w:szCs w:val="24"/>
              </w:rPr>
              <w:t xml:space="preserve"> S, Robert L. </w:t>
            </w:r>
            <w:proofErr w:type="spellStart"/>
            <w:r w:rsidRPr="000861BA">
              <w:rPr>
                <w:rFonts w:ascii="宋体" w:hAnsi="宋体" w:cs="宋体"/>
                <w:kern w:val="0"/>
                <w:szCs w:val="24"/>
              </w:rPr>
              <w:t>Totalcalib</w:t>
            </w:r>
            <w:proofErr w:type="spellEnd"/>
            <w:r w:rsidRPr="000861BA">
              <w:rPr>
                <w:rFonts w:ascii="宋体" w:hAnsi="宋体" w:cs="宋体"/>
                <w:kern w:val="0"/>
                <w:szCs w:val="24"/>
              </w:rPr>
              <w:t>: a fast and reliable system for off-line calibration of image sequences[C]// 1997.</w:t>
            </w:r>
          </w:p>
        </w:tc>
      </w:tr>
      <w:tr w:rsidR="002C2802" w:rsidTr="008419C9">
        <w:trPr>
          <w:cantSplit/>
          <w:trHeight w:val="414"/>
        </w:trPr>
        <w:tc>
          <w:tcPr>
            <w:tcW w:w="738" w:type="dxa"/>
          </w:tcPr>
          <w:p w:rsidR="002C2802" w:rsidRDefault="002C2802" w:rsidP="002C2802">
            <w:pPr>
              <w:rPr>
                <w:rFonts w:ascii="等线" w:eastAsia="黑体" w:hAnsi="等线"/>
                <w:b/>
              </w:rPr>
            </w:pPr>
            <w:r>
              <w:rPr>
                <w:rFonts w:ascii="等线" w:eastAsia="黑体" w:hAnsi="等线"/>
                <w:b/>
              </w:rPr>
              <w:t>12</w:t>
            </w:r>
          </w:p>
        </w:tc>
        <w:tc>
          <w:tcPr>
            <w:tcW w:w="7875" w:type="dxa"/>
          </w:tcPr>
          <w:p w:rsidR="002C2802" w:rsidRPr="000861BA"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Debevec</w:t>
            </w:r>
            <w:proofErr w:type="spellEnd"/>
            <w:r w:rsidRPr="000861BA">
              <w:rPr>
                <w:rFonts w:ascii="宋体" w:hAnsi="宋体" w:cs="宋体"/>
                <w:kern w:val="0"/>
                <w:szCs w:val="24"/>
              </w:rPr>
              <w:t xml:space="preserve"> P E, Taylor C J, Malik J. Modeling and rendering architecture from </w:t>
            </w:r>
            <w:proofErr w:type="spellStart"/>
            <w:r w:rsidRPr="000861BA">
              <w:rPr>
                <w:rFonts w:ascii="宋体" w:hAnsi="宋体" w:cs="宋体"/>
                <w:kern w:val="0"/>
                <w:szCs w:val="24"/>
              </w:rPr>
              <w:t>photographs:a</w:t>
            </w:r>
            <w:proofErr w:type="spellEnd"/>
            <w:r w:rsidRPr="000861BA">
              <w:rPr>
                <w:rFonts w:ascii="宋体" w:hAnsi="宋体" w:cs="宋体"/>
                <w:kern w:val="0"/>
                <w:szCs w:val="24"/>
              </w:rPr>
              <w:t xml:space="preserve"> hybrid geometry- and image-based approach[C]// University of California at Berkeley, 1996:11-20.</w:t>
            </w:r>
          </w:p>
        </w:tc>
      </w:tr>
      <w:tr w:rsidR="002C2802" w:rsidTr="008419C9">
        <w:trPr>
          <w:cantSplit/>
          <w:trHeight w:val="414"/>
        </w:trPr>
        <w:tc>
          <w:tcPr>
            <w:tcW w:w="738" w:type="dxa"/>
          </w:tcPr>
          <w:p w:rsidR="002C2802" w:rsidRDefault="002C2802" w:rsidP="002C2802">
            <w:pPr>
              <w:rPr>
                <w:rFonts w:ascii="等线" w:eastAsia="黑体" w:hAnsi="等线"/>
                <w:b/>
              </w:rPr>
            </w:pPr>
            <w:r>
              <w:rPr>
                <w:rFonts w:ascii="等线" w:eastAsia="黑体" w:hAnsi="等线"/>
                <w:b/>
              </w:rPr>
              <w:t>13</w:t>
            </w:r>
          </w:p>
        </w:tc>
        <w:tc>
          <w:tcPr>
            <w:tcW w:w="7875" w:type="dxa"/>
          </w:tcPr>
          <w:p w:rsidR="002C2802" w:rsidRPr="00E9225F" w:rsidRDefault="002C2802" w:rsidP="002C2802">
            <w:pPr>
              <w:widowControl/>
              <w:spacing w:line="240" w:lineRule="auto"/>
              <w:jc w:val="left"/>
              <w:rPr>
                <w:rFonts w:ascii="宋体" w:hAnsi="宋体" w:cs="宋体"/>
                <w:kern w:val="0"/>
                <w:szCs w:val="24"/>
              </w:rPr>
            </w:pPr>
            <w:r w:rsidRPr="000861BA">
              <w:rPr>
                <w:rFonts w:ascii="宋体" w:hAnsi="宋体" w:cs="宋体"/>
                <w:kern w:val="0"/>
                <w:szCs w:val="24"/>
              </w:rPr>
              <w:t xml:space="preserve">Beardsley P A, </w:t>
            </w:r>
            <w:proofErr w:type="spellStart"/>
            <w:r w:rsidRPr="000861BA">
              <w:rPr>
                <w:rFonts w:ascii="宋体" w:hAnsi="宋体" w:cs="宋体"/>
                <w:kern w:val="0"/>
                <w:szCs w:val="24"/>
              </w:rPr>
              <w:t>Torr</w:t>
            </w:r>
            <w:proofErr w:type="spellEnd"/>
            <w:r w:rsidRPr="000861BA">
              <w:rPr>
                <w:rFonts w:ascii="宋体" w:hAnsi="宋体" w:cs="宋体"/>
                <w:kern w:val="0"/>
                <w:szCs w:val="24"/>
              </w:rPr>
              <w:t xml:space="preserve"> P H S, Zisserman A. 3D Model Acquisition from Extended Image Sequences[C]// European Conference on Computer Vision. Springer-</w:t>
            </w:r>
            <w:proofErr w:type="spellStart"/>
            <w:r w:rsidRPr="000861BA">
              <w:rPr>
                <w:rFonts w:ascii="宋体" w:hAnsi="宋体" w:cs="宋体"/>
                <w:kern w:val="0"/>
                <w:szCs w:val="24"/>
              </w:rPr>
              <w:t>Verlag</w:t>
            </w:r>
            <w:proofErr w:type="spellEnd"/>
            <w:r w:rsidRPr="000861BA">
              <w:rPr>
                <w:rFonts w:ascii="宋体" w:hAnsi="宋体" w:cs="宋体"/>
                <w:kern w:val="0"/>
                <w:szCs w:val="24"/>
              </w:rPr>
              <w:t>, 1996:683-695.</w:t>
            </w:r>
          </w:p>
        </w:tc>
      </w:tr>
      <w:tr w:rsidR="002C2802" w:rsidTr="008419C9">
        <w:trPr>
          <w:cantSplit/>
          <w:trHeight w:val="414"/>
        </w:trPr>
        <w:tc>
          <w:tcPr>
            <w:tcW w:w="738" w:type="dxa"/>
          </w:tcPr>
          <w:p w:rsidR="002C2802" w:rsidRDefault="002C2802" w:rsidP="002C2802">
            <w:pPr>
              <w:rPr>
                <w:rFonts w:ascii="等线" w:eastAsia="黑体" w:hAnsi="等线"/>
                <w:b/>
              </w:rPr>
            </w:pPr>
            <w:r>
              <w:rPr>
                <w:rFonts w:ascii="等线" w:eastAsia="黑体" w:hAnsi="等线" w:hint="eastAsia"/>
                <w:b/>
              </w:rPr>
              <w:lastRenderedPageBreak/>
              <w:t>1</w:t>
            </w:r>
            <w:r>
              <w:rPr>
                <w:rFonts w:ascii="等线" w:eastAsia="黑体" w:hAnsi="等线"/>
                <w:b/>
              </w:rPr>
              <w:t>4</w:t>
            </w:r>
          </w:p>
        </w:tc>
        <w:tc>
          <w:tcPr>
            <w:tcW w:w="7875" w:type="dxa"/>
          </w:tcPr>
          <w:p w:rsidR="002C2802" w:rsidRPr="00E9225F"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Dellaert</w:t>
            </w:r>
            <w:proofErr w:type="spellEnd"/>
            <w:r w:rsidRPr="000861BA">
              <w:rPr>
                <w:rFonts w:ascii="宋体" w:hAnsi="宋体" w:cs="宋体"/>
                <w:kern w:val="0"/>
                <w:szCs w:val="24"/>
              </w:rPr>
              <w:t xml:space="preserve"> F, Seitz S M, Thorpe C E, et al. Structure from motion without correspondence[C]// Computer Vision and Pattern Recognition, 2000. Proceedings. IEEE Conference on. IEEE, 2000:557-564 vol.2.</w:t>
            </w:r>
          </w:p>
        </w:tc>
      </w:tr>
      <w:tr w:rsidR="002C2802" w:rsidTr="008419C9">
        <w:trPr>
          <w:cantSplit/>
          <w:trHeight w:val="414"/>
        </w:trPr>
        <w:tc>
          <w:tcPr>
            <w:tcW w:w="738" w:type="dxa"/>
          </w:tcPr>
          <w:p w:rsidR="002C2802" w:rsidRDefault="002C2802" w:rsidP="002C2802">
            <w:pPr>
              <w:rPr>
                <w:rFonts w:ascii="等线" w:eastAsia="黑体" w:hAnsi="等线"/>
                <w:b/>
              </w:rPr>
            </w:pPr>
            <w:r>
              <w:rPr>
                <w:rFonts w:ascii="等线" w:eastAsia="黑体" w:hAnsi="等线" w:hint="eastAsia"/>
                <w:b/>
              </w:rPr>
              <w:t>1</w:t>
            </w:r>
            <w:r w:rsidR="001A4571">
              <w:rPr>
                <w:rFonts w:ascii="等线" w:eastAsia="黑体" w:hAnsi="等线"/>
                <w:b/>
              </w:rPr>
              <w:t>5</w:t>
            </w:r>
          </w:p>
        </w:tc>
        <w:tc>
          <w:tcPr>
            <w:tcW w:w="7875" w:type="dxa"/>
          </w:tcPr>
          <w:p w:rsidR="002C2802" w:rsidRPr="000861BA" w:rsidRDefault="002C2802" w:rsidP="002C2802">
            <w:pPr>
              <w:widowControl/>
              <w:spacing w:line="240" w:lineRule="auto"/>
              <w:jc w:val="left"/>
              <w:rPr>
                <w:rFonts w:ascii="宋体" w:hAnsi="宋体" w:cs="宋体"/>
                <w:kern w:val="0"/>
                <w:szCs w:val="24"/>
              </w:rPr>
            </w:pPr>
            <w:r w:rsidRPr="000861BA">
              <w:rPr>
                <w:rFonts w:ascii="宋体" w:hAnsi="宋体" w:cs="宋体"/>
                <w:kern w:val="0"/>
                <w:szCs w:val="24"/>
              </w:rPr>
              <w:t>Fitzgibbon A W, Zisserman A. Automatic camera recovery for closed or open image sequences[C]// European Conference on Computer Vision. Springer-</w:t>
            </w:r>
            <w:proofErr w:type="spellStart"/>
            <w:r w:rsidRPr="000861BA">
              <w:rPr>
                <w:rFonts w:ascii="宋体" w:hAnsi="宋体" w:cs="宋体"/>
                <w:kern w:val="0"/>
                <w:szCs w:val="24"/>
              </w:rPr>
              <w:t>Verlag</w:t>
            </w:r>
            <w:proofErr w:type="spellEnd"/>
            <w:r w:rsidRPr="000861BA">
              <w:rPr>
                <w:rFonts w:ascii="宋体" w:hAnsi="宋体" w:cs="宋体"/>
                <w:kern w:val="0"/>
                <w:szCs w:val="24"/>
              </w:rPr>
              <w:t>, 1998:311-326.</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b/>
              </w:rPr>
              <w:t>16</w:t>
            </w:r>
          </w:p>
        </w:tc>
        <w:tc>
          <w:tcPr>
            <w:tcW w:w="7875" w:type="dxa"/>
          </w:tcPr>
          <w:p w:rsidR="002C2802" w:rsidRPr="000861BA" w:rsidRDefault="002C2802" w:rsidP="002C2802">
            <w:pPr>
              <w:widowControl/>
              <w:spacing w:line="240" w:lineRule="auto"/>
              <w:jc w:val="left"/>
              <w:rPr>
                <w:rFonts w:ascii="宋体" w:hAnsi="宋体" w:cs="宋体"/>
                <w:kern w:val="0"/>
                <w:szCs w:val="24"/>
              </w:rPr>
            </w:pPr>
            <w:r w:rsidRPr="000861BA">
              <w:rPr>
                <w:rFonts w:ascii="宋体" w:hAnsi="宋体" w:cs="宋体"/>
                <w:kern w:val="0"/>
                <w:szCs w:val="24"/>
              </w:rPr>
              <w:t xml:space="preserve">Mohr R, </w:t>
            </w:r>
            <w:proofErr w:type="spellStart"/>
            <w:r w:rsidRPr="000861BA">
              <w:rPr>
                <w:rFonts w:ascii="宋体" w:hAnsi="宋体" w:cs="宋体"/>
                <w:kern w:val="0"/>
                <w:szCs w:val="24"/>
              </w:rPr>
              <w:t>Quan</w:t>
            </w:r>
            <w:proofErr w:type="spellEnd"/>
            <w:r w:rsidRPr="000861BA">
              <w:rPr>
                <w:rFonts w:ascii="宋体" w:hAnsi="宋体" w:cs="宋体"/>
                <w:kern w:val="0"/>
                <w:szCs w:val="24"/>
              </w:rPr>
              <w:t xml:space="preserve"> L, </w:t>
            </w:r>
            <w:proofErr w:type="spellStart"/>
            <w:r w:rsidRPr="000861BA">
              <w:rPr>
                <w:rFonts w:ascii="宋体" w:hAnsi="宋体" w:cs="宋体"/>
                <w:kern w:val="0"/>
                <w:szCs w:val="24"/>
              </w:rPr>
              <w:t>Veillon</w:t>
            </w:r>
            <w:proofErr w:type="spellEnd"/>
            <w:r w:rsidRPr="000861BA">
              <w:rPr>
                <w:rFonts w:ascii="宋体" w:hAnsi="宋体" w:cs="宋体"/>
                <w:kern w:val="0"/>
                <w:szCs w:val="24"/>
              </w:rPr>
              <w:t xml:space="preserve"> F. Relative 3D reconstruction using multiple </w:t>
            </w:r>
            <w:proofErr w:type="spellStart"/>
            <w:r w:rsidRPr="000861BA">
              <w:rPr>
                <w:rFonts w:ascii="宋体" w:hAnsi="宋体" w:cs="宋体"/>
                <w:kern w:val="0"/>
                <w:szCs w:val="24"/>
              </w:rPr>
              <w:t>uncalibrated</w:t>
            </w:r>
            <w:proofErr w:type="spellEnd"/>
            <w:r w:rsidRPr="000861BA">
              <w:rPr>
                <w:rFonts w:ascii="宋体" w:hAnsi="宋体" w:cs="宋体"/>
                <w:kern w:val="0"/>
                <w:szCs w:val="24"/>
              </w:rPr>
              <w:t xml:space="preserve"> </w:t>
            </w:r>
            <w:proofErr w:type="gramStart"/>
            <w:r w:rsidRPr="000861BA">
              <w:rPr>
                <w:rFonts w:ascii="宋体" w:hAnsi="宋体" w:cs="宋体"/>
                <w:kern w:val="0"/>
                <w:szCs w:val="24"/>
              </w:rPr>
              <w:t>images[</w:t>
            </w:r>
            <w:proofErr w:type="gramEnd"/>
            <w:r w:rsidRPr="000861BA">
              <w:rPr>
                <w:rFonts w:ascii="宋体" w:hAnsi="宋体" w:cs="宋体"/>
                <w:kern w:val="0"/>
                <w:szCs w:val="24"/>
              </w:rPr>
              <w:t>M]. Sage Publications, Inc. 1995.</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b/>
              </w:rPr>
              <w:t>17</w:t>
            </w:r>
          </w:p>
        </w:tc>
        <w:tc>
          <w:tcPr>
            <w:tcW w:w="7875" w:type="dxa"/>
          </w:tcPr>
          <w:p w:rsidR="002C2802" w:rsidRPr="000861BA"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Pollefeys</w:t>
            </w:r>
            <w:proofErr w:type="spellEnd"/>
            <w:r w:rsidRPr="000861BA">
              <w:rPr>
                <w:rFonts w:ascii="宋体" w:hAnsi="宋体" w:cs="宋体"/>
                <w:kern w:val="0"/>
                <w:szCs w:val="24"/>
              </w:rPr>
              <w:t xml:space="preserve"> M, Van </w:t>
            </w:r>
            <w:proofErr w:type="spellStart"/>
            <w:r w:rsidRPr="000861BA">
              <w:rPr>
                <w:rFonts w:ascii="宋体" w:hAnsi="宋体" w:cs="宋体"/>
                <w:kern w:val="0"/>
                <w:szCs w:val="24"/>
              </w:rPr>
              <w:t>Gool</w:t>
            </w:r>
            <w:proofErr w:type="spellEnd"/>
            <w:r w:rsidRPr="000861BA">
              <w:rPr>
                <w:rFonts w:ascii="宋体" w:hAnsi="宋体" w:cs="宋体"/>
                <w:kern w:val="0"/>
                <w:szCs w:val="24"/>
              </w:rPr>
              <w:t xml:space="preserve"> L, </w:t>
            </w:r>
            <w:proofErr w:type="spellStart"/>
            <w:r w:rsidRPr="000861BA">
              <w:rPr>
                <w:rFonts w:ascii="宋体" w:hAnsi="宋体" w:cs="宋体"/>
                <w:kern w:val="0"/>
                <w:szCs w:val="24"/>
              </w:rPr>
              <w:t>Vergauwen</w:t>
            </w:r>
            <w:proofErr w:type="spellEnd"/>
            <w:r w:rsidRPr="000861BA">
              <w:rPr>
                <w:rFonts w:ascii="宋体" w:hAnsi="宋体" w:cs="宋体"/>
                <w:kern w:val="0"/>
                <w:szCs w:val="24"/>
              </w:rPr>
              <w:t xml:space="preserve"> M, et al. Visual Modeling with a Hand-Held Camera.[J]. International Journal of Computer Vision, 2004, 59(3):207-232.</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b/>
              </w:rPr>
              <w:t>18</w:t>
            </w:r>
          </w:p>
        </w:tc>
        <w:tc>
          <w:tcPr>
            <w:tcW w:w="7875" w:type="dxa"/>
          </w:tcPr>
          <w:p w:rsidR="002C2802" w:rsidRPr="000861BA"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Gherardi</w:t>
            </w:r>
            <w:proofErr w:type="spellEnd"/>
            <w:r w:rsidRPr="000861BA">
              <w:rPr>
                <w:rFonts w:ascii="宋体" w:hAnsi="宋体" w:cs="宋体"/>
                <w:kern w:val="0"/>
                <w:szCs w:val="24"/>
              </w:rPr>
              <w:t xml:space="preserve"> R, </w:t>
            </w:r>
            <w:proofErr w:type="spellStart"/>
            <w:r w:rsidRPr="000861BA">
              <w:rPr>
                <w:rFonts w:ascii="宋体" w:hAnsi="宋体" w:cs="宋体"/>
                <w:kern w:val="0"/>
                <w:szCs w:val="24"/>
              </w:rPr>
              <w:t>Farenzena</w:t>
            </w:r>
            <w:proofErr w:type="spellEnd"/>
            <w:r w:rsidRPr="000861BA">
              <w:rPr>
                <w:rFonts w:ascii="宋体" w:hAnsi="宋体" w:cs="宋体"/>
                <w:kern w:val="0"/>
                <w:szCs w:val="24"/>
              </w:rPr>
              <w:t xml:space="preserve"> M, </w:t>
            </w:r>
            <w:proofErr w:type="spellStart"/>
            <w:r w:rsidRPr="000861BA">
              <w:rPr>
                <w:rFonts w:ascii="宋体" w:hAnsi="宋体" w:cs="宋体"/>
                <w:kern w:val="0"/>
                <w:szCs w:val="24"/>
              </w:rPr>
              <w:t>Fusiello</w:t>
            </w:r>
            <w:proofErr w:type="spellEnd"/>
            <w:r w:rsidRPr="000861BA">
              <w:rPr>
                <w:rFonts w:ascii="宋体" w:hAnsi="宋体" w:cs="宋体"/>
                <w:kern w:val="0"/>
                <w:szCs w:val="24"/>
              </w:rPr>
              <w:t xml:space="preserve"> A. Improving the efficiency of hierarchical structure-and-motion[C]// Computer Vision and Pattern Recognition. IEEE, 2010:1594-1600.</w:t>
            </w:r>
          </w:p>
        </w:tc>
      </w:tr>
      <w:tr w:rsidR="002C2802" w:rsidTr="008419C9">
        <w:trPr>
          <w:cantSplit/>
          <w:trHeight w:val="414"/>
        </w:trPr>
        <w:tc>
          <w:tcPr>
            <w:tcW w:w="738" w:type="dxa"/>
          </w:tcPr>
          <w:p w:rsidR="002C2802" w:rsidRDefault="002C2802" w:rsidP="002C2802">
            <w:pPr>
              <w:rPr>
                <w:rFonts w:ascii="等线" w:eastAsia="黑体" w:hAnsi="等线"/>
                <w:b/>
              </w:rPr>
            </w:pPr>
            <w:r>
              <w:rPr>
                <w:rFonts w:ascii="等线" w:eastAsia="黑体" w:hAnsi="等线" w:hint="eastAsia"/>
                <w:b/>
              </w:rPr>
              <w:t>1</w:t>
            </w:r>
            <w:r w:rsidR="001A4571">
              <w:rPr>
                <w:rFonts w:ascii="等线" w:eastAsia="黑体" w:hAnsi="等线"/>
                <w:b/>
              </w:rPr>
              <w:t>9</w:t>
            </w:r>
          </w:p>
        </w:tc>
        <w:tc>
          <w:tcPr>
            <w:tcW w:w="7875" w:type="dxa"/>
          </w:tcPr>
          <w:p w:rsidR="002C2802" w:rsidRPr="000861BA" w:rsidRDefault="002C2802" w:rsidP="002C2802">
            <w:pPr>
              <w:widowControl/>
              <w:spacing w:line="240" w:lineRule="auto"/>
              <w:jc w:val="left"/>
              <w:rPr>
                <w:rFonts w:ascii="宋体" w:hAnsi="宋体" w:cs="宋体"/>
                <w:kern w:val="0"/>
                <w:szCs w:val="24"/>
              </w:rPr>
            </w:pPr>
            <w:r w:rsidRPr="000861BA">
              <w:rPr>
                <w:rFonts w:ascii="宋体" w:hAnsi="宋体" w:cs="宋体"/>
                <w:kern w:val="0"/>
                <w:szCs w:val="24"/>
              </w:rPr>
              <w:t xml:space="preserve">Crandall D J, Owens A, </w:t>
            </w:r>
            <w:proofErr w:type="spellStart"/>
            <w:r w:rsidRPr="000861BA">
              <w:rPr>
                <w:rFonts w:ascii="宋体" w:hAnsi="宋体" w:cs="宋体"/>
                <w:kern w:val="0"/>
                <w:szCs w:val="24"/>
              </w:rPr>
              <w:t>Snavely</w:t>
            </w:r>
            <w:proofErr w:type="spellEnd"/>
            <w:r w:rsidRPr="000861BA">
              <w:rPr>
                <w:rFonts w:ascii="宋体" w:hAnsi="宋体" w:cs="宋体"/>
                <w:kern w:val="0"/>
                <w:szCs w:val="24"/>
              </w:rPr>
              <w:t xml:space="preserve"> N, et al. SfM with MRFs: Discrete-Continuous Optimization for Large-Scale Structure from Motion</w:t>
            </w:r>
            <w:proofErr w:type="gramStart"/>
            <w:r w:rsidRPr="000861BA">
              <w:rPr>
                <w:rFonts w:ascii="宋体" w:hAnsi="宋体" w:cs="宋体"/>
                <w:kern w:val="0"/>
                <w:szCs w:val="24"/>
              </w:rPr>
              <w:t>.[</w:t>
            </w:r>
            <w:proofErr w:type="gramEnd"/>
            <w:r w:rsidRPr="000861BA">
              <w:rPr>
                <w:rFonts w:ascii="宋体" w:hAnsi="宋体" w:cs="宋体"/>
                <w:kern w:val="0"/>
                <w:szCs w:val="24"/>
              </w:rPr>
              <w:t>J]. IEEE Transactions on Pattern Analysis and Machine Intelligence, 2013, 35(12):2841-2853.</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b/>
              </w:rPr>
              <w:t>20</w:t>
            </w:r>
          </w:p>
        </w:tc>
        <w:tc>
          <w:tcPr>
            <w:tcW w:w="7875" w:type="dxa"/>
          </w:tcPr>
          <w:p w:rsidR="002C2802" w:rsidRPr="000861BA" w:rsidRDefault="002C2802" w:rsidP="002C2802">
            <w:pPr>
              <w:widowControl/>
              <w:spacing w:line="240" w:lineRule="auto"/>
              <w:jc w:val="left"/>
              <w:rPr>
                <w:rFonts w:ascii="宋体" w:hAnsi="宋体" w:cs="宋体"/>
                <w:kern w:val="0"/>
                <w:szCs w:val="24"/>
              </w:rPr>
            </w:pPr>
            <w:r w:rsidRPr="000861BA">
              <w:rPr>
                <w:rFonts w:ascii="宋体" w:hAnsi="宋体" w:cs="宋体"/>
                <w:kern w:val="0"/>
                <w:szCs w:val="24"/>
              </w:rPr>
              <w:t xml:space="preserve">Wilson K, </w:t>
            </w:r>
            <w:proofErr w:type="spellStart"/>
            <w:r w:rsidRPr="000861BA">
              <w:rPr>
                <w:rFonts w:ascii="宋体" w:hAnsi="宋体" w:cs="宋体"/>
                <w:kern w:val="0"/>
                <w:szCs w:val="24"/>
              </w:rPr>
              <w:t>Snavely</w:t>
            </w:r>
            <w:proofErr w:type="spellEnd"/>
            <w:r w:rsidRPr="000861BA">
              <w:rPr>
                <w:rFonts w:ascii="宋体" w:hAnsi="宋体" w:cs="宋体"/>
                <w:kern w:val="0"/>
                <w:szCs w:val="24"/>
              </w:rPr>
              <w:t xml:space="preserve"> N. Robust Global Translations with 1DSfM[C]// European Conference on Computer Vision. Springer, Cham, 2014:61-75.</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b/>
              </w:rPr>
              <w:t>21</w:t>
            </w:r>
          </w:p>
        </w:tc>
        <w:tc>
          <w:tcPr>
            <w:tcW w:w="7875" w:type="dxa"/>
          </w:tcPr>
          <w:p w:rsidR="002C2802" w:rsidRPr="000861BA" w:rsidRDefault="002C2802" w:rsidP="002C2802">
            <w:pPr>
              <w:widowControl/>
              <w:spacing w:line="240" w:lineRule="auto"/>
              <w:jc w:val="left"/>
              <w:rPr>
                <w:rFonts w:ascii="宋体" w:hAnsi="宋体" w:cs="宋体"/>
                <w:kern w:val="0"/>
                <w:szCs w:val="24"/>
              </w:rPr>
            </w:pPr>
            <w:r w:rsidRPr="000861BA">
              <w:rPr>
                <w:rFonts w:ascii="宋体" w:hAnsi="宋体" w:cs="宋体"/>
                <w:kern w:val="0"/>
                <w:szCs w:val="24"/>
              </w:rPr>
              <w:t xml:space="preserve">Sweeney C, Sattler T, </w:t>
            </w:r>
            <w:proofErr w:type="spellStart"/>
            <w:r w:rsidRPr="000861BA">
              <w:rPr>
                <w:rFonts w:ascii="宋体" w:hAnsi="宋体" w:cs="宋体"/>
                <w:kern w:val="0"/>
                <w:szCs w:val="24"/>
              </w:rPr>
              <w:t>Hollerer</w:t>
            </w:r>
            <w:proofErr w:type="spellEnd"/>
            <w:r w:rsidRPr="000861BA">
              <w:rPr>
                <w:rFonts w:ascii="宋体" w:hAnsi="宋体" w:cs="宋体"/>
                <w:kern w:val="0"/>
                <w:szCs w:val="24"/>
              </w:rPr>
              <w:t xml:space="preserve"> T, et al. Optimizing the Viewing Graph for Structure-from-Motion[C]// IEEE International Conference on Computer Vision. IEEE Computer Society, 2015:801-809.</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b/>
              </w:rPr>
              <w:t>22</w:t>
            </w:r>
          </w:p>
        </w:tc>
        <w:tc>
          <w:tcPr>
            <w:tcW w:w="7875" w:type="dxa"/>
          </w:tcPr>
          <w:p w:rsidR="002C2802" w:rsidRPr="00E9225F" w:rsidRDefault="002C2802" w:rsidP="002C2802">
            <w:pPr>
              <w:widowControl/>
              <w:spacing w:line="240" w:lineRule="auto"/>
              <w:jc w:val="left"/>
              <w:rPr>
                <w:rFonts w:ascii="宋体" w:hAnsi="宋体" w:cs="宋体"/>
                <w:kern w:val="0"/>
                <w:szCs w:val="24"/>
              </w:rPr>
            </w:pPr>
            <w:proofErr w:type="spellStart"/>
            <w:r w:rsidRPr="000861BA">
              <w:rPr>
                <w:rFonts w:ascii="宋体" w:hAnsi="宋体" w:cs="宋体"/>
                <w:kern w:val="0"/>
                <w:szCs w:val="24"/>
              </w:rPr>
              <w:t>Schönberger</w:t>
            </w:r>
            <w:proofErr w:type="spellEnd"/>
            <w:r w:rsidRPr="000861BA">
              <w:rPr>
                <w:rFonts w:ascii="宋体" w:hAnsi="宋体" w:cs="宋体"/>
                <w:kern w:val="0"/>
                <w:szCs w:val="24"/>
              </w:rPr>
              <w:t xml:space="preserve"> J L, </w:t>
            </w:r>
            <w:proofErr w:type="spellStart"/>
            <w:r w:rsidRPr="000861BA">
              <w:rPr>
                <w:rFonts w:ascii="宋体" w:hAnsi="宋体" w:cs="宋体"/>
                <w:kern w:val="0"/>
                <w:szCs w:val="24"/>
              </w:rPr>
              <w:t>Frahm</w:t>
            </w:r>
            <w:proofErr w:type="spellEnd"/>
            <w:r w:rsidRPr="000861BA">
              <w:rPr>
                <w:rFonts w:ascii="宋体" w:hAnsi="宋体" w:cs="宋体"/>
                <w:kern w:val="0"/>
                <w:szCs w:val="24"/>
              </w:rPr>
              <w:t xml:space="preserve"> J M. Structure-from-Motion Revisited[C]// IEEE Conference on Computer Vision and Pattern Recognition. IEEE, 2016.</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2</w:t>
            </w:r>
            <w:r>
              <w:rPr>
                <w:rFonts w:ascii="等线" w:eastAsia="黑体" w:hAnsi="等线"/>
                <w:b/>
              </w:rPr>
              <w:t>3</w:t>
            </w:r>
          </w:p>
        </w:tc>
        <w:tc>
          <w:tcPr>
            <w:tcW w:w="7875" w:type="dxa"/>
          </w:tcPr>
          <w:p w:rsidR="002C2802" w:rsidRPr="005F7EB9" w:rsidRDefault="002C2802" w:rsidP="002C2802">
            <w:pPr>
              <w:widowControl/>
              <w:spacing w:line="240" w:lineRule="auto"/>
              <w:jc w:val="left"/>
              <w:rPr>
                <w:rFonts w:ascii="宋体" w:hAnsi="宋体" w:cs="宋体"/>
                <w:kern w:val="0"/>
                <w:szCs w:val="24"/>
              </w:rPr>
            </w:pPr>
            <w:proofErr w:type="spellStart"/>
            <w:r w:rsidRPr="004A3E81">
              <w:rPr>
                <w:rFonts w:ascii="宋体" w:hAnsi="宋体" w:cs="宋体"/>
                <w:kern w:val="0"/>
                <w:szCs w:val="24"/>
              </w:rPr>
              <w:t>Benichou</w:t>
            </w:r>
            <w:proofErr w:type="spellEnd"/>
            <w:r w:rsidRPr="004A3E81">
              <w:rPr>
                <w:rFonts w:ascii="宋体" w:hAnsi="宋体" w:cs="宋体"/>
                <w:kern w:val="0"/>
                <w:szCs w:val="24"/>
              </w:rPr>
              <w:t xml:space="preserve"> F, </w:t>
            </w:r>
            <w:proofErr w:type="spellStart"/>
            <w:r w:rsidRPr="004A3E81">
              <w:rPr>
                <w:rFonts w:ascii="宋体" w:hAnsi="宋体" w:cs="宋体"/>
                <w:kern w:val="0"/>
                <w:szCs w:val="24"/>
              </w:rPr>
              <w:t>Elber</w:t>
            </w:r>
            <w:proofErr w:type="spellEnd"/>
            <w:r w:rsidRPr="004A3E81">
              <w:rPr>
                <w:rFonts w:ascii="宋体" w:hAnsi="宋体" w:cs="宋体"/>
                <w:kern w:val="0"/>
                <w:szCs w:val="24"/>
              </w:rPr>
              <w:t xml:space="preserve"> G. Output Sensitive Extraction of Silhouettes from Polygonal Geometry[C]// Pacific Conference on Computer Graphics and Applications. IEEE Computer Society, 1999:60.</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2</w:t>
            </w:r>
            <w:r>
              <w:rPr>
                <w:rFonts w:ascii="等线" w:eastAsia="黑体" w:hAnsi="等线"/>
                <w:b/>
              </w:rPr>
              <w:t>4</w:t>
            </w:r>
          </w:p>
        </w:tc>
        <w:tc>
          <w:tcPr>
            <w:tcW w:w="7875" w:type="dxa"/>
          </w:tcPr>
          <w:p w:rsidR="002C2802" w:rsidRPr="004A3E81" w:rsidRDefault="002C2802" w:rsidP="002C2802">
            <w:pPr>
              <w:widowControl/>
              <w:spacing w:line="240" w:lineRule="auto"/>
              <w:jc w:val="left"/>
              <w:rPr>
                <w:rFonts w:ascii="宋体" w:hAnsi="宋体" w:cs="宋体"/>
                <w:kern w:val="0"/>
                <w:szCs w:val="24"/>
              </w:rPr>
            </w:pPr>
            <w:proofErr w:type="spellStart"/>
            <w:r w:rsidRPr="004A3E81">
              <w:rPr>
                <w:rFonts w:ascii="宋体" w:hAnsi="宋体" w:cs="宋体"/>
                <w:kern w:val="0"/>
                <w:szCs w:val="24"/>
              </w:rPr>
              <w:t>Dyken</w:t>
            </w:r>
            <w:proofErr w:type="spellEnd"/>
            <w:r w:rsidRPr="004A3E81">
              <w:rPr>
                <w:rFonts w:ascii="宋体" w:hAnsi="宋体" w:cs="宋体"/>
                <w:kern w:val="0"/>
                <w:szCs w:val="24"/>
              </w:rPr>
              <w:t xml:space="preserve"> C, </w:t>
            </w:r>
            <w:proofErr w:type="spellStart"/>
            <w:r w:rsidRPr="004A3E81">
              <w:rPr>
                <w:rFonts w:ascii="宋体" w:hAnsi="宋体" w:cs="宋体"/>
                <w:kern w:val="0"/>
                <w:szCs w:val="24"/>
              </w:rPr>
              <w:t>Reimers</w:t>
            </w:r>
            <w:proofErr w:type="spellEnd"/>
            <w:r w:rsidRPr="004A3E81">
              <w:rPr>
                <w:rFonts w:ascii="宋体" w:hAnsi="宋体" w:cs="宋体"/>
                <w:kern w:val="0"/>
                <w:szCs w:val="24"/>
              </w:rPr>
              <w:t xml:space="preserve"> M. Real-time linear silhouette </w:t>
            </w:r>
            <w:proofErr w:type="gramStart"/>
            <w:r w:rsidRPr="004A3E81">
              <w:rPr>
                <w:rFonts w:ascii="宋体" w:hAnsi="宋体" w:cs="宋体"/>
                <w:kern w:val="0"/>
                <w:szCs w:val="24"/>
              </w:rPr>
              <w:t>enhancement[</w:t>
            </w:r>
            <w:proofErr w:type="gramEnd"/>
            <w:r w:rsidRPr="004A3E81">
              <w:rPr>
                <w:rFonts w:ascii="宋体" w:hAnsi="宋体" w:cs="宋体"/>
                <w:kern w:val="0"/>
                <w:szCs w:val="24"/>
              </w:rPr>
              <w:t>J]. Mathematical Methods for Curves &amp; Surfaces Troms, 2005, 152(2):135-143.</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2</w:t>
            </w:r>
            <w:r>
              <w:rPr>
                <w:rFonts w:ascii="等线" w:eastAsia="黑体" w:hAnsi="等线"/>
                <w:b/>
              </w:rPr>
              <w:t>5</w:t>
            </w:r>
          </w:p>
        </w:tc>
        <w:tc>
          <w:tcPr>
            <w:tcW w:w="7875" w:type="dxa"/>
          </w:tcPr>
          <w:p w:rsidR="002C2802" w:rsidRPr="005F7EB9" w:rsidRDefault="002C2802" w:rsidP="002C2802">
            <w:pPr>
              <w:widowControl/>
              <w:spacing w:line="240" w:lineRule="auto"/>
              <w:jc w:val="left"/>
              <w:rPr>
                <w:rFonts w:ascii="宋体" w:hAnsi="宋体" w:cs="宋体"/>
                <w:kern w:val="0"/>
                <w:szCs w:val="24"/>
              </w:rPr>
            </w:pPr>
            <w:r w:rsidRPr="004A3E81">
              <w:rPr>
                <w:rFonts w:ascii="宋体" w:hAnsi="宋体" w:cs="宋体"/>
                <w:kern w:val="0"/>
                <w:szCs w:val="24"/>
              </w:rPr>
              <w:t xml:space="preserve">Gooch, Bruce, Sloan, et al. Interactive technical </w:t>
            </w:r>
            <w:proofErr w:type="gramStart"/>
            <w:r w:rsidRPr="004A3E81">
              <w:rPr>
                <w:rFonts w:ascii="宋体" w:hAnsi="宋体" w:cs="宋体"/>
                <w:kern w:val="0"/>
                <w:szCs w:val="24"/>
              </w:rPr>
              <w:t>illustration[</w:t>
            </w:r>
            <w:proofErr w:type="gramEnd"/>
            <w:r w:rsidRPr="004A3E81">
              <w:rPr>
                <w:rFonts w:ascii="宋体" w:hAnsi="宋体" w:cs="宋体"/>
                <w:kern w:val="0"/>
                <w:szCs w:val="24"/>
              </w:rPr>
              <w:t>J]. 1999.</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2</w:t>
            </w:r>
            <w:r>
              <w:rPr>
                <w:rFonts w:ascii="等线" w:eastAsia="黑体" w:hAnsi="等线"/>
                <w:b/>
              </w:rPr>
              <w:t>6</w:t>
            </w:r>
          </w:p>
        </w:tc>
        <w:tc>
          <w:tcPr>
            <w:tcW w:w="7875" w:type="dxa"/>
          </w:tcPr>
          <w:p w:rsidR="002C2802" w:rsidRPr="00ED46DE" w:rsidRDefault="002C2802" w:rsidP="002C2802">
            <w:pPr>
              <w:widowControl/>
              <w:spacing w:line="240" w:lineRule="auto"/>
              <w:jc w:val="left"/>
              <w:rPr>
                <w:rFonts w:ascii="宋体" w:hAnsi="宋体" w:cs="宋体"/>
                <w:kern w:val="0"/>
                <w:szCs w:val="24"/>
              </w:rPr>
            </w:pPr>
            <w:proofErr w:type="spellStart"/>
            <w:r w:rsidRPr="004A3E81">
              <w:rPr>
                <w:rFonts w:ascii="宋体" w:hAnsi="宋体" w:cs="宋体"/>
                <w:kern w:val="0"/>
                <w:szCs w:val="24"/>
              </w:rPr>
              <w:t>Hertzmann</w:t>
            </w:r>
            <w:proofErr w:type="spellEnd"/>
            <w:r w:rsidRPr="004A3E81">
              <w:rPr>
                <w:rFonts w:ascii="宋体" w:hAnsi="宋体" w:cs="宋体"/>
                <w:kern w:val="0"/>
                <w:szCs w:val="24"/>
              </w:rPr>
              <w:t xml:space="preserve"> A, </w:t>
            </w:r>
            <w:proofErr w:type="spellStart"/>
            <w:r w:rsidRPr="004A3E81">
              <w:rPr>
                <w:rFonts w:ascii="宋体" w:hAnsi="宋体" w:cs="宋体"/>
                <w:kern w:val="0"/>
                <w:szCs w:val="24"/>
              </w:rPr>
              <w:t>Zorin</w:t>
            </w:r>
            <w:proofErr w:type="spellEnd"/>
            <w:r w:rsidRPr="004A3E81">
              <w:rPr>
                <w:rFonts w:ascii="宋体" w:hAnsi="宋体" w:cs="宋体"/>
                <w:kern w:val="0"/>
                <w:szCs w:val="24"/>
              </w:rPr>
              <w:t xml:space="preserve"> D. Illustrating smooth surfaces[C]// Conference on Computer Graphics and Interactive Techniques. ACM Press/Addison-Wesley Publishing Co. 2000:517-526.</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2</w:t>
            </w:r>
            <w:r>
              <w:rPr>
                <w:rFonts w:ascii="等线" w:eastAsia="黑体" w:hAnsi="等线"/>
                <w:b/>
              </w:rPr>
              <w:t>7</w:t>
            </w:r>
          </w:p>
        </w:tc>
        <w:tc>
          <w:tcPr>
            <w:tcW w:w="7875" w:type="dxa"/>
          </w:tcPr>
          <w:p w:rsidR="002C2802" w:rsidRPr="00ED46DE" w:rsidRDefault="002C2802" w:rsidP="002C2802">
            <w:pPr>
              <w:widowControl/>
              <w:spacing w:line="240" w:lineRule="auto"/>
              <w:jc w:val="left"/>
              <w:rPr>
                <w:rFonts w:ascii="宋体" w:hAnsi="宋体" w:cs="宋体"/>
                <w:kern w:val="0"/>
                <w:szCs w:val="24"/>
              </w:rPr>
            </w:pPr>
            <w:proofErr w:type="spellStart"/>
            <w:r w:rsidRPr="004A3E81">
              <w:rPr>
                <w:rFonts w:ascii="宋体" w:hAnsi="宋体" w:cs="宋体"/>
                <w:kern w:val="0"/>
                <w:szCs w:val="24"/>
              </w:rPr>
              <w:t>Kirsanov</w:t>
            </w:r>
            <w:proofErr w:type="spellEnd"/>
            <w:r w:rsidRPr="004A3E81">
              <w:rPr>
                <w:rFonts w:ascii="宋体" w:hAnsi="宋体" w:cs="宋体"/>
                <w:kern w:val="0"/>
                <w:szCs w:val="24"/>
              </w:rPr>
              <w:t xml:space="preserve"> D, Sander P V, </w:t>
            </w:r>
            <w:proofErr w:type="spellStart"/>
            <w:r w:rsidRPr="004A3E81">
              <w:rPr>
                <w:rFonts w:ascii="宋体" w:hAnsi="宋体" w:cs="宋体"/>
                <w:kern w:val="0"/>
                <w:szCs w:val="24"/>
              </w:rPr>
              <w:t>Gortler</w:t>
            </w:r>
            <w:proofErr w:type="spellEnd"/>
            <w:r w:rsidRPr="004A3E81">
              <w:rPr>
                <w:rFonts w:ascii="宋体" w:hAnsi="宋体" w:cs="宋体"/>
                <w:kern w:val="0"/>
                <w:szCs w:val="24"/>
              </w:rPr>
              <w:t xml:space="preserve"> S J. Simple silhouettes for complex surfaces[C]// </w:t>
            </w:r>
            <w:proofErr w:type="spellStart"/>
            <w:r w:rsidRPr="004A3E81">
              <w:rPr>
                <w:rFonts w:ascii="宋体" w:hAnsi="宋体" w:cs="宋体"/>
                <w:kern w:val="0"/>
                <w:szCs w:val="24"/>
              </w:rPr>
              <w:t>Eurographics</w:t>
            </w:r>
            <w:proofErr w:type="spellEnd"/>
            <w:r w:rsidRPr="004A3E81">
              <w:rPr>
                <w:rFonts w:ascii="宋体" w:hAnsi="宋体" w:cs="宋体"/>
                <w:kern w:val="0"/>
                <w:szCs w:val="24"/>
              </w:rPr>
              <w:t>/</w:t>
            </w:r>
            <w:proofErr w:type="spellStart"/>
            <w:r w:rsidRPr="004A3E81">
              <w:rPr>
                <w:rFonts w:ascii="宋体" w:hAnsi="宋体" w:cs="宋体"/>
                <w:kern w:val="0"/>
                <w:szCs w:val="24"/>
              </w:rPr>
              <w:t>acm</w:t>
            </w:r>
            <w:proofErr w:type="spellEnd"/>
            <w:r w:rsidRPr="004A3E81">
              <w:rPr>
                <w:rFonts w:ascii="宋体" w:hAnsi="宋体" w:cs="宋体"/>
                <w:kern w:val="0"/>
                <w:szCs w:val="24"/>
              </w:rPr>
              <w:t xml:space="preserve"> SIGGRAPH Symposium on Geometry Processing. </w:t>
            </w:r>
            <w:proofErr w:type="spellStart"/>
            <w:r w:rsidRPr="004A3E81">
              <w:rPr>
                <w:rFonts w:ascii="宋体" w:hAnsi="宋体" w:cs="宋体"/>
                <w:kern w:val="0"/>
                <w:szCs w:val="24"/>
              </w:rPr>
              <w:t>Eurographics</w:t>
            </w:r>
            <w:proofErr w:type="spellEnd"/>
            <w:r w:rsidRPr="004A3E81">
              <w:rPr>
                <w:rFonts w:ascii="宋体" w:hAnsi="宋体" w:cs="宋体"/>
                <w:kern w:val="0"/>
                <w:szCs w:val="24"/>
              </w:rPr>
              <w:t xml:space="preserve"> Association, 2003:102-106.</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lastRenderedPageBreak/>
              <w:t>2</w:t>
            </w:r>
            <w:r>
              <w:rPr>
                <w:rFonts w:ascii="等线" w:eastAsia="黑体" w:hAnsi="等线"/>
                <w:b/>
              </w:rPr>
              <w:t>8</w:t>
            </w:r>
          </w:p>
        </w:tc>
        <w:tc>
          <w:tcPr>
            <w:tcW w:w="7875" w:type="dxa"/>
          </w:tcPr>
          <w:p w:rsidR="002C2802" w:rsidRPr="004A3E81" w:rsidRDefault="002C2802" w:rsidP="002C2802">
            <w:pPr>
              <w:widowControl/>
              <w:spacing w:line="240" w:lineRule="auto"/>
              <w:jc w:val="left"/>
              <w:rPr>
                <w:rFonts w:ascii="宋体" w:hAnsi="宋体" w:cs="宋体"/>
                <w:kern w:val="0"/>
                <w:szCs w:val="24"/>
              </w:rPr>
            </w:pPr>
            <w:r w:rsidRPr="004A3E81">
              <w:rPr>
                <w:rFonts w:ascii="宋体" w:hAnsi="宋体" w:cs="宋体"/>
                <w:kern w:val="0"/>
                <w:szCs w:val="24"/>
              </w:rPr>
              <w:t xml:space="preserve">Olson M, Zhang H. Silhouette Extraction in Hough </w:t>
            </w:r>
            <w:proofErr w:type="gramStart"/>
            <w:r w:rsidRPr="004A3E81">
              <w:rPr>
                <w:rFonts w:ascii="宋体" w:hAnsi="宋体" w:cs="宋体"/>
                <w:kern w:val="0"/>
                <w:szCs w:val="24"/>
              </w:rPr>
              <w:t>Space[</w:t>
            </w:r>
            <w:proofErr w:type="gramEnd"/>
            <w:r w:rsidRPr="004A3E81">
              <w:rPr>
                <w:rFonts w:ascii="宋体" w:hAnsi="宋体" w:cs="宋体"/>
                <w:kern w:val="0"/>
                <w:szCs w:val="24"/>
              </w:rPr>
              <w:t>J]. Computer Graphics Forum, 2010, 25(3):273-282.</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2</w:t>
            </w:r>
            <w:r>
              <w:rPr>
                <w:rFonts w:ascii="等线" w:eastAsia="黑体" w:hAnsi="等线"/>
                <w:b/>
              </w:rPr>
              <w:t>9</w:t>
            </w:r>
          </w:p>
        </w:tc>
        <w:tc>
          <w:tcPr>
            <w:tcW w:w="7875" w:type="dxa"/>
          </w:tcPr>
          <w:p w:rsidR="002C2802" w:rsidRPr="00ED46DE" w:rsidRDefault="002C2802" w:rsidP="002C2802">
            <w:pPr>
              <w:widowControl/>
              <w:spacing w:line="240" w:lineRule="auto"/>
              <w:jc w:val="left"/>
              <w:rPr>
                <w:rFonts w:ascii="宋体" w:hAnsi="宋体" w:cs="宋体"/>
                <w:kern w:val="0"/>
                <w:szCs w:val="24"/>
              </w:rPr>
            </w:pPr>
            <w:r w:rsidRPr="004A3E81">
              <w:rPr>
                <w:rFonts w:ascii="宋体" w:hAnsi="宋体" w:cs="宋体"/>
                <w:kern w:val="0"/>
                <w:szCs w:val="24"/>
              </w:rPr>
              <w:t>Saito T, Takahashi T. Comprehensible rendering of 3-D shapes[C]// Conference on Computer Graphics and Interactive Techniques. ACM, 1990:197-206.</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3</w:t>
            </w:r>
            <w:r>
              <w:rPr>
                <w:rFonts w:ascii="等线" w:eastAsia="黑体" w:hAnsi="等线"/>
                <w:b/>
              </w:rPr>
              <w:t>0</w:t>
            </w:r>
          </w:p>
        </w:tc>
        <w:tc>
          <w:tcPr>
            <w:tcW w:w="7875" w:type="dxa"/>
          </w:tcPr>
          <w:p w:rsidR="002C2802" w:rsidRPr="00ED46DE" w:rsidRDefault="002C2802" w:rsidP="002C2802">
            <w:pPr>
              <w:widowControl/>
              <w:spacing w:line="240" w:lineRule="auto"/>
              <w:jc w:val="left"/>
              <w:rPr>
                <w:rFonts w:ascii="宋体" w:hAnsi="宋体" w:cs="宋体"/>
                <w:kern w:val="0"/>
                <w:szCs w:val="24"/>
              </w:rPr>
            </w:pPr>
            <w:r w:rsidRPr="004A3E81">
              <w:rPr>
                <w:rFonts w:ascii="宋体" w:hAnsi="宋体" w:cs="宋体"/>
                <w:kern w:val="0"/>
                <w:szCs w:val="24"/>
              </w:rPr>
              <w:t xml:space="preserve">Wang L, </w:t>
            </w:r>
            <w:proofErr w:type="spellStart"/>
            <w:r w:rsidRPr="004A3E81">
              <w:rPr>
                <w:rFonts w:ascii="宋体" w:hAnsi="宋体" w:cs="宋体"/>
                <w:kern w:val="0"/>
                <w:szCs w:val="24"/>
              </w:rPr>
              <w:t>Tu</w:t>
            </w:r>
            <w:proofErr w:type="spellEnd"/>
            <w:r w:rsidRPr="004A3E81">
              <w:rPr>
                <w:rFonts w:ascii="宋体" w:hAnsi="宋体" w:cs="宋体"/>
                <w:kern w:val="0"/>
                <w:szCs w:val="24"/>
              </w:rPr>
              <w:t xml:space="preserve"> C, Wang W, et al. Silhouette smoothing for real-time rendering of mesh </w:t>
            </w:r>
            <w:proofErr w:type="gramStart"/>
            <w:r w:rsidRPr="004A3E81">
              <w:rPr>
                <w:rFonts w:ascii="宋体" w:hAnsi="宋体" w:cs="宋体"/>
                <w:kern w:val="0"/>
                <w:szCs w:val="24"/>
              </w:rPr>
              <w:t>surfaces[</w:t>
            </w:r>
            <w:proofErr w:type="gramEnd"/>
            <w:r w:rsidRPr="004A3E81">
              <w:rPr>
                <w:rFonts w:ascii="宋体" w:hAnsi="宋体" w:cs="宋体"/>
                <w:kern w:val="0"/>
                <w:szCs w:val="24"/>
              </w:rPr>
              <w:t xml:space="preserve">J]. IEEE Trans Vis </w:t>
            </w:r>
            <w:proofErr w:type="spellStart"/>
            <w:r w:rsidRPr="004A3E81">
              <w:rPr>
                <w:rFonts w:ascii="宋体" w:hAnsi="宋体" w:cs="宋体"/>
                <w:kern w:val="0"/>
                <w:szCs w:val="24"/>
              </w:rPr>
              <w:t>Comput</w:t>
            </w:r>
            <w:proofErr w:type="spellEnd"/>
            <w:r w:rsidRPr="004A3E81">
              <w:rPr>
                <w:rFonts w:ascii="宋体" w:hAnsi="宋体" w:cs="宋体"/>
                <w:kern w:val="0"/>
                <w:szCs w:val="24"/>
              </w:rPr>
              <w:t xml:space="preserve"> Graph, 2008, 14(3):640-652.</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3</w:t>
            </w:r>
            <w:r>
              <w:rPr>
                <w:rFonts w:ascii="等线" w:eastAsia="黑体" w:hAnsi="等线"/>
                <w:b/>
              </w:rPr>
              <w:t>1</w:t>
            </w:r>
          </w:p>
        </w:tc>
        <w:tc>
          <w:tcPr>
            <w:tcW w:w="7875" w:type="dxa"/>
          </w:tcPr>
          <w:p w:rsidR="002C2802" w:rsidRPr="00ED46DE" w:rsidRDefault="002C2802" w:rsidP="002C2802">
            <w:pPr>
              <w:widowControl/>
              <w:spacing w:line="240" w:lineRule="auto"/>
              <w:jc w:val="left"/>
              <w:rPr>
                <w:rFonts w:ascii="宋体" w:hAnsi="宋体" w:cs="宋体"/>
                <w:kern w:val="0"/>
                <w:szCs w:val="24"/>
              </w:rPr>
            </w:pPr>
            <w:r w:rsidRPr="004A3E81">
              <w:rPr>
                <w:rFonts w:ascii="宋体" w:hAnsi="宋体" w:cs="宋体"/>
                <w:kern w:val="0"/>
                <w:szCs w:val="24"/>
              </w:rPr>
              <w:t xml:space="preserve">Wang L, </w:t>
            </w:r>
            <w:proofErr w:type="spellStart"/>
            <w:r w:rsidRPr="004A3E81">
              <w:rPr>
                <w:rFonts w:ascii="宋体" w:hAnsi="宋体" w:cs="宋体"/>
                <w:kern w:val="0"/>
                <w:szCs w:val="24"/>
              </w:rPr>
              <w:t>Tu</w:t>
            </w:r>
            <w:proofErr w:type="spellEnd"/>
            <w:r w:rsidRPr="004A3E81">
              <w:rPr>
                <w:rFonts w:ascii="宋体" w:hAnsi="宋体" w:cs="宋体"/>
                <w:kern w:val="0"/>
                <w:szCs w:val="24"/>
              </w:rPr>
              <w:t xml:space="preserve"> C, Wang W, et al. Silhouette smoothing for real-time rendering of mesh </w:t>
            </w:r>
            <w:proofErr w:type="gramStart"/>
            <w:r w:rsidRPr="004A3E81">
              <w:rPr>
                <w:rFonts w:ascii="宋体" w:hAnsi="宋体" w:cs="宋体"/>
                <w:kern w:val="0"/>
                <w:szCs w:val="24"/>
              </w:rPr>
              <w:t>surfaces[</w:t>
            </w:r>
            <w:proofErr w:type="gramEnd"/>
            <w:r w:rsidRPr="004A3E81">
              <w:rPr>
                <w:rFonts w:ascii="宋体" w:hAnsi="宋体" w:cs="宋体"/>
                <w:kern w:val="0"/>
                <w:szCs w:val="24"/>
              </w:rPr>
              <w:t xml:space="preserve">J]. IEEE Trans Vis </w:t>
            </w:r>
            <w:proofErr w:type="spellStart"/>
            <w:r w:rsidRPr="004A3E81">
              <w:rPr>
                <w:rFonts w:ascii="宋体" w:hAnsi="宋体" w:cs="宋体"/>
                <w:kern w:val="0"/>
                <w:szCs w:val="24"/>
              </w:rPr>
              <w:t>Comput</w:t>
            </w:r>
            <w:proofErr w:type="spellEnd"/>
            <w:r w:rsidRPr="004A3E81">
              <w:rPr>
                <w:rFonts w:ascii="宋体" w:hAnsi="宋体" w:cs="宋体"/>
                <w:kern w:val="0"/>
                <w:szCs w:val="24"/>
              </w:rPr>
              <w:t xml:space="preserve"> Graph, 2008, 14(3):640-652.</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3</w:t>
            </w:r>
            <w:r>
              <w:rPr>
                <w:rFonts w:ascii="等线" w:eastAsia="黑体" w:hAnsi="等线"/>
                <w:b/>
              </w:rPr>
              <w:t>2</w:t>
            </w:r>
          </w:p>
        </w:tc>
        <w:tc>
          <w:tcPr>
            <w:tcW w:w="7875" w:type="dxa"/>
          </w:tcPr>
          <w:p w:rsidR="002C2802" w:rsidRPr="00ED46DE" w:rsidRDefault="002C2802" w:rsidP="002C2802">
            <w:pPr>
              <w:widowControl/>
              <w:spacing w:line="240" w:lineRule="auto"/>
              <w:jc w:val="left"/>
              <w:rPr>
                <w:rFonts w:ascii="宋体" w:hAnsi="宋体" w:cs="宋体"/>
                <w:kern w:val="0"/>
                <w:szCs w:val="24"/>
              </w:rPr>
            </w:pPr>
            <w:proofErr w:type="spellStart"/>
            <w:r w:rsidRPr="004A3E81">
              <w:rPr>
                <w:rFonts w:ascii="宋体" w:hAnsi="宋体" w:cs="宋体"/>
                <w:kern w:val="0"/>
                <w:szCs w:val="24"/>
              </w:rPr>
              <w:t>Winkenbach</w:t>
            </w:r>
            <w:proofErr w:type="spellEnd"/>
            <w:r w:rsidRPr="004A3E81">
              <w:rPr>
                <w:rFonts w:ascii="宋体" w:hAnsi="宋体" w:cs="宋体"/>
                <w:kern w:val="0"/>
                <w:szCs w:val="24"/>
              </w:rPr>
              <w:t xml:space="preserve"> G, </w:t>
            </w:r>
            <w:proofErr w:type="spellStart"/>
            <w:r w:rsidRPr="004A3E81">
              <w:rPr>
                <w:rFonts w:ascii="宋体" w:hAnsi="宋体" w:cs="宋体"/>
                <w:kern w:val="0"/>
                <w:szCs w:val="24"/>
              </w:rPr>
              <w:t>Salesin</w:t>
            </w:r>
            <w:proofErr w:type="spellEnd"/>
            <w:r w:rsidRPr="004A3E81">
              <w:rPr>
                <w:rFonts w:ascii="宋体" w:hAnsi="宋体" w:cs="宋体"/>
                <w:kern w:val="0"/>
                <w:szCs w:val="24"/>
              </w:rPr>
              <w:t xml:space="preserve"> D H. Computer-generated pen-and-ink illustration[C]// Conference on Computer Graphics and Interactive Techniques. ACM, 1994:91-100.</w:t>
            </w:r>
          </w:p>
        </w:tc>
      </w:tr>
      <w:tr w:rsidR="002C2802" w:rsidTr="008419C9">
        <w:trPr>
          <w:cantSplit/>
          <w:trHeight w:val="414"/>
        </w:trPr>
        <w:tc>
          <w:tcPr>
            <w:tcW w:w="738" w:type="dxa"/>
          </w:tcPr>
          <w:p w:rsidR="002C2802" w:rsidRDefault="001A4571" w:rsidP="002C2802">
            <w:pPr>
              <w:rPr>
                <w:rFonts w:ascii="等线" w:eastAsia="黑体" w:hAnsi="等线"/>
                <w:b/>
              </w:rPr>
            </w:pPr>
            <w:r>
              <w:rPr>
                <w:rFonts w:ascii="等线" w:eastAsia="黑体" w:hAnsi="等线" w:hint="eastAsia"/>
                <w:b/>
              </w:rPr>
              <w:t>3</w:t>
            </w:r>
            <w:r>
              <w:rPr>
                <w:rFonts w:ascii="等线" w:eastAsia="黑体" w:hAnsi="等线"/>
                <w:b/>
              </w:rPr>
              <w:t>3</w:t>
            </w:r>
          </w:p>
        </w:tc>
        <w:tc>
          <w:tcPr>
            <w:tcW w:w="7875" w:type="dxa"/>
          </w:tcPr>
          <w:p w:rsidR="002C2802" w:rsidRPr="00ED46DE" w:rsidRDefault="002C2802" w:rsidP="002C2802">
            <w:pPr>
              <w:widowControl/>
              <w:spacing w:line="240" w:lineRule="auto"/>
              <w:jc w:val="left"/>
              <w:rPr>
                <w:rFonts w:ascii="宋体" w:hAnsi="宋体" w:cs="宋体"/>
                <w:kern w:val="0"/>
                <w:szCs w:val="24"/>
              </w:rPr>
            </w:pPr>
            <w:r w:rsidRPr="004A3E81">
              <w:rPr>
                <w:rFonts w:ascii="宋体" w:hAnsi="宋体" w:cs="宋体"/>
                <w:kern w:val="0"/>
                <w:szCs w:val="24"/>
              </w:rPr>
              <w:t xml:space="preserve">Xu H, Nguyen M X, Yuan X, et al. Interactive Silhouette Rendering for Point-Based </w:t>
            </w:r>
            <w:proofErr w:type="gramStart"/>
            <w:r w:rsidRPr="004A3E81">
              <w:rPr>
                <w:rFonts w:ascii="宋体" w:hAnsi="宋体" w:cs="宋体"/>
                <w:kern w:val="0"/>
                <w:szCs w:val="24"/>
              </w:rPr>
              <w:t>Models[</w:t>
            </w:r>
            <w:proofErr w:type="gramEnd"/>
            <w:r w:rsidRPr="004A3E81">
              <w:rPr>
                <w:rFonts w:ascii="宋体" w:hAnsi="宋体" w:cs="宋体"/>
                <w:kern w:val="0"/>
                <w:szCs w:val="24"/>
              </w:rPr>
              <w:t>J]. Vis.pku.edu.cn, 2004.</w:t>
            </w:r>
          </w:p>
        </w:tc>
      </w:tr>
      <w:tr w:rsidR="001A4571" w:rsidTr="008419C9">
        <w:trPr>
          <w:cantSplit/>
          <w:trHeight w:val="414"/>
        </w:trPr>
        <w:tc>
          <w:tcPr>
            <w:tcW w:w="738" w:type="dxa"/>
          </w:tcPr>
          <w:p w:rsidR="001A4571" w:rsidRDefault="00BB492C" w:rsidP="002C2802">
            <w:pPr>
              <w:rPr>
                <w:rFonts w:ascii="等线" w:eastAsia="黑体" w:hAnsi="等线"/>
                <w:b/>
              </w:rPr>
            </w:pPr>
            <w:r>
              <w:rPr>
                <w:rFonts w:ascii="等线" w:eastAsia="黑体" w:hAnsi="等线" w:hint="eastAsia"/>
                <w:b/>
              </w:rPr>
              <w:t>3</w:t>
            </w:r>
            <w:r>
              <w:rPr>
                <w:rFonts w:ascii="等线" w:eastAsia="黑体" w:hAnsi="等线"/>
                <w:b/>
              </w:rPr>
              <w:t>4</w:t>
            </w:r>
          </w:p>
        </w:tc>
        <w:tc>
          <w:tcPr>
            <w:tcW w:w="7875" w:type="dxa"/>
          </w:tcPr>
          <w:p w:rsidR="001A4571" w:rsidRPr="00C85124" w:rsidRDefault="00C85124" w:rsidP="00C85124">
            <w:pPr>
              <w:widowControl/>
              <w:spacing w:line="240" w:lineRule="auto"/>
              <w:jc w:val="left"/>
              <w:rPr>
                <w:rFonts w:ascii="宋体" w:hAnsi="宋体" w:cs="宋体"/>
                <w:kern w:val="0"/>
                <w:szCs w:val="24"/>
              </w:rPr>
            </w:pPr>
            <w:proofErr w:type="gramStart"/>
            <w:r w:rsidRPr="00C85124">
              <w:rPr>
                <w:rFonts w:ascii="宋体" w:hAnsi="宋体" w:cs="宋体"/>
                <w:kern w:val="0"/>
                <w:szCs w:val="24"/>
              </w:rPr>
              <w:t>韩崇昭</w:t>
            </w:r>
            <w:proofErr w:type="gramEnd"/>
            <w:r w:rsidRPr="00C85124">
              <w:rPr>
                <w:rFonts w:ascii="宋体" w:hAnsi="宋体" w:cs="宋体"/>
                <w:kern w:val="0"/>
                <w:szCs w:val="24"/>
              </w:rPr>
              <w:t>, 朱洪艳, 段战胜等. 多</w:t>
            </w:r>
            <w:proofErr w:type="gramStart"/>
            <w:r w:rsidRPr="00C85124">
              <w:rPr>
                <w:rFonts w:ascii="宋体" w:hAnsi="宋体" w:cs="宋体"/>
                <w:kern w:val="0"/>
                <w:szCs w:val="24"/>
              </w:rPr>
              <w:t>源信息</w:t>
            </w:r>
            <w:proofErr w:type="gramEnd"/>
            <w:r w:rsidRPr="00C85124">
              <w:rPr>
                <w:rFonts w:ascii="宋体" w:hAnsi="宋体" w:cs="宋体"/>
                <w:kern w:val="0"/>
                <w:szCs w:val="24"/>
              </w:rPr>
              <w:t>融合[M]. 清华大学出版社, 2010.</w:t>
            </w:r>
          </w:p>
        </w:tc>
      </w:tr>
      <w:tr w:rsidR="00BB492C" w:rsidTr="008419C9">
        <w:trPr>
          <w:cantSplit/>
          <w:trHeight w:val="414"/>
        </w:trPr>
        <w:tc>
          <w:tcPr>
            <w:tcW w:w="738" w:type="dxa"/>
          </w:tcPr>
          <w:p w:rsidR="00BB492C" w:rsidRDefault="00BB492C" w:rsidP="002C2802">
            <w:pPr>
              <w:rPr>
                <w:rFonts w:ascii="等线" w:eastAsia="黑体" w:hAnsi="等线"/>
                <w:b/>
              </w:rPr>
            </w:pPr>
            <w:r>
              <w:rPr>
                <w:rFonts w:ascii="等线" w:eastAsia="黑体" w:hAnsi="等线" w:hint="eastAsia"/>
                <w:b/>
              </w:rPr>
              <w:t>3</w:t>
            </w:r>
            <w:r>
              <w:rPr>
                <w:rFonts w:ascii="等线" w:eastAsia="黑体" w:hAnsi="等线"/>
                <w:b/>
              </w:rPr>
              <w:t>5</w:t>
            </w:r>
          </w:p>
        </w:tc>
        <w:tc>
          <w:tcPr>
            <w:tcW w:w="7875" w:type="dxa"/>
          </w:tcPr>
          <w:p w:rsidR="00BB492C" w:rsidRPr="00C85124" w:rsidRDefault="00C85124" w:rsidP="00C85124">
            <w:pPr>
              <w:widowControl/>
              <w:spacing w:line="240" w:lineRule="auto"/>
              <w:jc w:val="left"/>
              <w:rPr>
                <w:rFonts w:ascii="宋体" w:hAnsi="宋体" w:cs="宋体"/>
                <w:kern w:val="0"/>
                <w:szCs w:val="24"/>
              </w:rPr>
            </w:pPr>
            <w:r w:rsidRPr="00C85124">
              <w:rPr>
                <w:rFonts w:ascii="宋体" w:hAnsi="宋体" w:cs="宋体"/>
                <w:kern w:val="0"/>
                <w:szCs w:val="24"/>
              </w:rPr>
              <w:t>彭冬亮, 文成林, 薛安克. 多传感器多</w:t>
            </w:r>
            <w:proofErr w:type="gramStart"/>
            <w:r w:rsidRPr="00C85124">
              <w:rPr>
                <w:rFonts w:ascii="宋体" w:hAnsi="宋体" w:cs="宋体"/>
                <w:kern w:val="0"/>
                <w:szCs w:val="24"/>
              </w:rPr>
              <w:t>源信息</w:t>
            </w:r>
            <w:proofErr w:type="gramEnd"/>
            <w:r w:rsidRPr="00C85124">
              <w:rPr>
                <w:rFonts w:ascii="宋体" w:hAnsi="宋体" w:cs="宋体"/>
                <w:kern w:val="0"/>
                <w:szCs w:val="24"/>
              </w:rPr>
              <w:t>融合理论及应用[M]. 西安电子科技大学出版, 2010.</w:t>
            </w:r>
          </w:p>
        </w:tc>
      </w:tr>
      <w:tr w:rsidR="00BB492C" w:rsidTr="008419C9">
        <w:trPr>
          <w:cantSplit/>
          <w:trHeight w:val="414"/>
        </w:trPr>
        <w:tc>
          <w:tcPr>
            <w:tcW w:w="738" w:type="dxa"/>
          </w:tcPr>
          <w:p w:rsidR="00BB492C" w:rsidRDefault="00BB492C" w:rsidP="002C2802">
            <w:pPr>
              <w:rPr>
                <w:rFonts w:ascii="等线" w:eastAsia="黑体" w:hAnsi="等线"/>
                <w:b/>
              </w:rPr>
            </w:pPr>
            <w:r>
              <w:rPr>
                <w:rFonts w:ascii="等线" w:eastAsia="黑体" w:hAnsi="等线" w:hint="eastAsia"/>
                <w:b/>
              </w:rPr>
              <w:t>3</w:t>
            </w:r>
            <w:r>
              <w:rPr>
                <w:rFonts w:ascii="等线" w:eastAsia="黑体" w:hAnsi="等线"/>
                <w:b/>
              </w:rPr>
              <w:t>6</w:t>
            </w:r>
          </w:p>
        </w:tc>
        <w:tc>
          <w:tcPr>
            <w:tcW w:w="7875" w:type="dxa"/>
          </w:tcPr>
          <w:p w:rsidR="00BB492C" w:rsidRPr="00ED46DE" w:rsidRDefault="00C85124" w:rsidP="002C2802">
            <w:pPr>
              <w:widowControl/>
              <w:spacing w:line="240" w:lineRule="auto"/>
              <w:jc w:val="left"/>
              <w:rPr>
                <w:rFonts w:ascii="宋体" w:hAnsi="宋体" w:cs="宋体"/>
                <w:kern w:val="0"/>
                <w:szCs w:val="24"/>
              </w:rPr>
            </w:pPr>
            <w:proofErr w:type="spellStart"/>
            <w:r w:rsidRPr="00C85124">
              <w:rPr>
                <w:rFonts w:ascii="宋体" w:hAnsi="宋体" w:cs="宋体"/>
                <w:kern w:val="0"/>
                <w:szCs w:val="24"/>
              </w:rPr>
              <w:t>Khaleghi</w:t>
            </w:r>
            <w:proofErr w:type="spellEnd"/>
            <w:r w:rsidRPr="00C85124">
              <w:rPr>
                <w:rFonts w:ascii="宋体" w:hAnsi="宋体" w:cs="宋体"/>
                <w:kern w:val="0"/>
                <w:szCs w:val="24"/>
              </w:rPr>
              <w:t xml:space="preserve">, </w:t>
            </w:r>
            <w:proofErr w:type="spellStart"/>
            <w:r w:rsidRPr="00C85124">
              <w:rPr>
                <w:rFonts w:ascii="宋体" w:hAnsi="宋体" w:cs="宋体"/>
                <w:kern w:val="0"/>
                <w:szCs w:val="24"/>
              </w:rPr>
              <w:t>Bahador</w:t>
            </w:r>
            <w:proofErr w:type="spellEnd"/>
            <w:r w:rsidRPr="00C85124">
              <w:rPr>
                <w:rFonts w:ascii="宋体" w:hAnsi="宋体" w:cs="宋体"/>
                <w:kern w:val="0"/>
                <w:szCs w:val="24"/>
              </w:rPr>
              <w:t xml:space="preserve">, </w:t>
            </w:r>
            <w:proofErr w:type="spellStart"/>
            <w:r w:rsidRPr="00C85124">
              <w:rPr>
                <w:rFonts w:ascii="宋体" w:hAnsi="宋体" w:cs="宋体"/>
                <w:kern w:val="0"/>
                <w:szCs w:val="24"/>
              </w:rPr>
              <w:t>Khamis</w:t>
            </w:r>
            <w:proofErr w:type="spellEnd"/>
            <w:r w:rsidRPr="00C85124">
              <w:rPr>
                <w:rFonts w:ascii="宋体" w:hAnsi="宋体" w:cs="宋体"/>
                <w:kern w:val="0"/>
                <w:szCs w:val="24"/>
              </w:rPr>
              <w:t xml:space="preserve">, et al. </w:t>
            </w:r>
            <w:proofErr w:type="spellStart"/>
            <w:r w:rsidRPr="00C85124">
              <w:rPr>
                <w:rFonts w:ascii="宋体" w:hAnsi="宋体" w:cs="宋体"/>
                <w:kern w:val="0"/>
                <w:szCs w:val="24"/>
              </w:rPr>
              <w:t>Multisensor</w:t>
            </w:r>
            <w:proofErr w:type="spellEnd"/>
            <w:r w:rsidRPr="00C85124">
              <w:rPr>
                <w:rFonts w:ascii="宋体" w:hAnsi="宋体" w:cs="宋体"/>
                <w:kern w:val="0"/>
                <w:szCs w:val="24"/>
              </w:rPr>
              <w:t xml:space="preserve"> data fusion: A review of the state-of-the-</w:t>
            </w:r>
            <w:proofErr w:type="gramStart"/>
            <w:r w:rsidRPr="00C85124">
              <w:rPr>
                <w:rFonts w:ascii="宋体" w:hAnsi="宋体" w:cs="宋体"/>
                <w:kern w:val="0"/>
                <w:szCs w:val="24"/>
              </w:rPr>
              <w:t>art[</w:t>
            </w:r>
            <w:proofErr w:type="gramEnd"/>
            <w:r w:rsidRPr="00C85124">
              <w:rPr>
                <w:rFonts w:ascii="宋体" w:hAnsi="宋体" w:cs="宋体"/>
                <w:kern w:val="0"/>
                <w:szCs w:val="24"/>
              </w:rPr>
              <w:t>J]. Information Fusion, 2013, 14(1):28-44.</w:t>
            </w:r>
          </w:p>
        </w:tc>
      </w:tr>
      <w:tr w:rsidR="00BB492C" w:rsidTr="008419C9">
        <w:trPr>
          <w:cantSplit/>
          <w:trHeight w:val="414"/>
        </w:trPr>
        <w:tc>
          <w:tcPr>
            <w:tcW w:w="738" w:type="dxa"/>
          </w:tcPr>
          <w:p w:rsidR="00BB492C" w:rsidRDefault="00BB492C" w:rsidP="002C2802">
            <w:pPr>
              <w:rPr>
                <w:rFonts w:ascii="等线" w:eastAsia="黑体" w:hAnsi="等线"/>
                <w:b/>
              </w:rPr>
            </w:pPr>
            <w:r>
              <w:rPr>
                <w:rFonts w:ascii="等线" w:eastAsia="黑体" w:hAnsi="等线" w:hint="eastAsia"/>
                <w:b/>
              </w:rPr>
              <w:t>3</w:t>
            </w:r>
            <w:r>
              <w:rPr>
                <w:rFonts w:ascii="等线" w:eastAsia="黑体" w:hAnsi="等线"/>
                <w:b/>
              </w:rPr>
              <w:t>7</w:t>
            </w:r>
          </w:p>
        </w:tc>
        <w:tc>
          <w:tcPr>
            <w:tcW w:w="7875" w:type="dxa"/>
          </w:tcPr>
          <w:p w:rsidR="00BB492C" w:rsidRPr="00C85124" w:rsidRDefault="00C85124" w:rsidP="002C2802">
            <w:pPr>
              <w:widowControl/>
              <w:spacing w:line="240" w:lineRule="auto"/>
              <w:jc w:val="left"/>
              <w:rPr>
                <w:rFonts w:ascii="宋体" w:hAnsi="宋体" w:cs="宋体"/>
                <w:kern w:val="0"/>
                <w:szCs w:val="24"/>
              </w:rPr>
            </w:pPr>
            <w:r w:rsidRPr="00C85124">
              <w:rPr>
                <w:rFonts w:ascii="宋体" w:hAnsi="宋体" w:cs="宋体"/>
                <w:kern w:val="0"/>
                <w:szCs w:val="24"/>
              </w:rPr>
              <w:t>徐晓滨, 文成林, 刘荣利. 基于随机集理论的多</w:t>
            </w:r>
            <w:proofErr w:type="gramStart"/>
            <w:r w:rsidRPr="00C85124">
              <w:rPr>
                <w:rFonts w:ascii="宋体" w:hAnsi="宋体" w:cs="宋体"/>
                <w:kern w:val="0"/>
                <w:szCs w:val="24"/>
              </w:rPr>
              <w:t>源信息</w:t>
            </w:r>
            <w:proofErr w:type="gramEnd"/>
            <w:r w:rsidRPr="00C85124">
              <w:rPr>
                <w:rFonts w:ascii="宋体" w:hAnsi="宋体" w:cs="宋体"/>
                <w:kern w:val="0"/>
                <w:szCs w:val="24"/>
              </w:rPr>
              <w:t>统一表示与建模方法[J]. 电子学报, 2008, 36(6):1174-1181.</w:t>
            </w:r>
          </w:p>
        </w:tc>
      </w:tr>
      <w:tr w:rsidR="00BB492C" w:rsidTr="008419C9">
        <w:trPr>
          <w:cantSplit/>
          <w:trHeight w:val="414"/>
        </w:trPr>
        <w:tc>
          <w:tcPr>
            <w:tcW w:w="738" w:type="dxa"/>
          </w:tcPr>
          <w:p w:rsidR="00BB492C" w:rsidRDefault="00BB492C" w:rsidP="002C2802">
            <w:pPr>
              <w:rPr>
                <w:rFonts w:ascii="等线" w:eastAsia="黑体" w:hAnsi="等线"/>
                <w:b/>
              </w:rPr>
            </w:pPr>
            <w:r>
              <w:rPr>
                <w:rFonts w:ascii="等线" w:eastAsia="黑体" w:hAnsi="等线" w:hint="eastAsia"/>
                <w:b/>
              </w:rPr>
              <w:t>3</w:t>
            </w:r>
            <w:r>
              <w:rPr>
                <w:rFonts w:ascii="等线" w:eastAsia="黑体" w:hAnsi="等线"/>
                <w:b/>
              </w:rPr>
              <w:t>8</w:t>
            </w:r>
          </w:p>
        </w:tc>
        <w:tc>
          <w:tcPr>
            <w:tcW w:w="7875" w:type="dxa"/>
          </w:tcPr>
          <w:p w:rsidR="00BB492C" w:rsidRPr="00ED46DE" w:rsidRDefault="00C85124" w:rsidP="00C85124">
            <w:pPr>
              <w:widowControl/>
              <w:spacing w:line="240" w:lineRule="auto"/>
              <w:jc w:val="left"/>
              <w:rPr>
                <w:rFonts w:ascii="宋体" w:hAnsi="宋体" w:cs="宋体"/>
                <w:kern w:val="0"/>
                <w:szCs w:val="24"/>
              </w:rPr>
            </w:pPr>
            <w:proofErr w:type="spellStart"/>
            <w:r w:rsidRPr="00C85124">
              <w:rPr>
                <w:rFonts w:ascii="宋体" w:hAnsi="宋体" w:cs="宋体"/>
                <w:kern w:val="0"/>
                <w:szCs w:val="24"/>
              </w:rPr>
              <w:t>Blasch</w:t>
            </w:r>
            <w:proofErr w:type="spellEnd"/>
            <w:r w:rsidRPr="00C85124">
              <w:rPr>
                <w:rFonts w:ascii="宋体" w:hAnsi="宋体" w:cs="宋体"/>
                <w:kern w:val="0"/>
                <w:szCs w:val="24"/>
              </w:rPr>
              <w:t xml:space="preserve"> E, </w:t>
            </w:r>
            <w:proofErr w:type="spellStart"/>
            <w:r w:rsidRPr="00C85124">
              <w:rPr>
                <w:rFonts w:ascii="宋体" w:hAnsi="宋体" w:cs="宋体"/>
                <w:kern w:val="0"/>
                <w:szCs w:val="24"/>
              </w:rPr>
              <w:t>Llinas</w:t>
            </w:r>
            <w:proofErr w:type="spellEnd"/>
            <w:r w:rsidRPr="00C85124">
              <w:rPr>
                <w:rFonts w:ascii="宋体" w:hAnsi="宋体" w:cs="宋体"/>
                <w:kern w:val="0"/>
                <w:szCs w:val="24"/>
              </w:rPr>
              <w:t xml:space="preserve"> J, Lambert D, et al. High Level Information Fusion developments, issues, and grand challenges: Fusion 2010 panel discussion[C]// Information Fusion. IEEE, 2010:1-8.</w:t>
            </w:r>
          </w:p>
        </w:tc>
      </w:tr>
      <w:tr w:rsidR="00C85124" w:rsidTr="008419C9">
        <w:trPr>
          <w:cantSplit/>
          <w:trHeight w:val="414"/>
        </w:trPr>
        <w:tc>
          <w:tcPr>
            <w:tcW w:w="738" w:type="dxa"/>
          </w:tcPr>
          <w:p w:rsidR="00C85124" w:rsidRDefault="00C85124" w:rsidP="002C2802">
            <w:pPr>
              <w:rPr>
                <w:rFonts w:ascii="等线" w:eastAsia="黑体" w:hAnsi="等线"/>
                <w:b/>
              </w:rPr>
            </w:pPr>
            <w:r>
              <w:rPr>
                <w:rFonts w:ascii="等线" w:eastAsia="黑体" w:hAnsi="等线" w:hint="eastAsia"/>
                <w:b/>
              </w:rPr>
              <w:t>3</w:t>
            </w:r>
            <w:r>
              <w:rPr>
                <w:rFonts w:ascii="等线" w:eastAsia="黑体" w:hAnsi="等线"/>
                <w:b/>
              </w:rPr>
              <w:t>9</w:t>
            </w:r>
          </w:p>
        </w:tc>
        <w:tc>
          <w:tcPr>
            <w:tcW w:w="7875" w:type="dxa"/>
          </w:tcPr>
          <w:p w:rsidR="00C85124" w:rsidRPr="00ED46DE" w:rsidRDefault="00C85124" w:rsidP="002C2802">
            <w:pPr>
              <w:widowControl/>
              <w:spacing w:line="240" w:lineRule="auto"/>
              <w:jc w:val="left"/>
              <w:rPr>
                <w:rFonts w:ascii="宋体" w:hAnsi="宋体" w:cs="宋体"/>
                <w:kern w:val="0"/>
                <w:szCs w:val="24"/>
              </w:rPr>
            </w:pPr>
            <w:proofErr w:type="spellStart"/>
            <w:r w:rsidRPr="00C85124">
              <w:rPr>
                <w:rFonts w:ascii="宋体" w:hAnsi="宋体" w:cs="宋体"/>
                <w:kern w:val="0"/>
                <w:szCs w:val="24"/>
              </w:rPr>
              <w:t>Blasch</w:t>
            </w:r>
            <w:proofErr w:type="spellEnd"/>
            <w:r w:rsidRPr="00C85124">
              <w:rPr>
                <w:rFonts w:ascii="宋体" w:hAnsi="宋体" w:cs="宋体"/>
                <w:kern w:val="0"/>
                <w:szCs w:val="24"/>
              </w:rPr>
              <w:t xml:space="preserve"> E P, Breton R, </w:t>
            </w:r>
            <w:proofErr w:type="spellStart"/>
            <w:r w:rsidRPr="00C85124">
              <w:rPr>
                <w:rFonts w:ascii="宋体" w:hAnsi="宋体" w:cs="宋体"/>
                <w:kern w:val="0"/>
                <w:szCs w:val="24"/>
              </w:rPr>
              <w:t>Valin</w:t>
            </w:r>
            <w:proofErr w:type="spellEnd"/>
            <w:r w:rsidRPr="00C85124">
              <w:rPr>
                <w:rFonts w:ascii="宋体" w:hAnsi="宋体" w:cs="宋体"/>
                <w:kern w:val="0"/>
                <w:szCs w:val="24"/>
              </w:rPr>
              <w:t xml:space="preserve"> P, et al. User information fusion decision making analysis with the C-OODA model[C]// Proceedings of the, International Conference on Information Fusion. IEEE, 2011:1-8.</w:t>
            </w:r>
          </w:p>
        </w:tc>
      </w:tr>
    </w:tbl>
    <w:p w:rsidR="00BB492C" w:rsidRDefault="00BB492C" w:rsidP="00ED46DE">
      <w:pPr>
        <w:widowControl/>
        <w:jc w:val="left"/>
        <w:rPr>
          <w:rFonts w:ascii="宋体" w:hAnsi="宋体" w:cs="宋体"/>
          <w:kern w:val="0"/>
          <w:szCs w:val="24"/>
        </w:rPr>
      </w:pPr>
    </w:p>
    <w:p w:rsidR="004A40E6" w:rsidRDefault="004A40E6">
      <w:pPr>
        <w:widowControl/>
        <w:spacing w:line="240" w:lineRule="auto"/>
        <w:jc w:val="left"/>
        <w:rPr>
          <w:ins w:id="484" w:author="csuheshibo@163.com" w:date="2018-10-23T16:55:00Z"/>
          <w:rFonts w:ascii="宋体" w:hAnsi="宋体" w:cs="宋体"/>
          <w:kern w:val="0"/>
          <w:szCs w:val="24"/>
        </w:rPr>
        <w:pPrChange w:id="485" w:author="csuheshibo@163.com" w:date="2018-10-18T19:07:00Z">
          <w:pPr>
            <w:widowControl/>
            <w:jc w:val="left"/>
          </w:pPr>
        </w:pPrChange>
      </w:pPr>
    </w:p>
    <w:p w:rsidR="004A40E6" w:rsidRDefault="004A40E6">
      <w:pPr>
        <w:widowControl/>
        <w:spacing w:line="240" w:lineRule="auto"/>
        <w:jc w:val="left"/>
        <w:rPr>
          <w:ins w:id="486" w:author="csuheshibo@163.com" w:date="2018-10-23T16:55:00Z"/>
          <w:rFonts w:ascii="宋体" w:hAnsi="宋体" w:cs="宋体"/>
          <w:kern w:val="0"/>
          <w:szCs w:val="24"/>
        </w:rPr>
        <w:pPrChange w:id="487" w:author="csuheshibo@163.com" w:date="2018-10-18T19:07:00Z">
          <w:pPr>
            <w:widowControl/>
            <w:jc w:val="left"/>
          </w:pPr>
        </w:pPrChange>
      </w:pPr>
    </w:p>
    <w:p w:rsidR="004A40E6" w:rsidRDefault="004A40E6">
      <w:pPr>
        <w:widowControl/>
        <w:spacing w:line="240" w:lineRule="auto"/>
        <w:jc w:val="left"/>
        <w:rPr>
          <w:ins w:id="488" w:author="csuheshibo@163.com" w:date="2018-10-23T16:55:00Z"/>
          <w:rFonts w:ascii="宋体" w:hAnsi="宋体" w:cs="宋体"/>
          <w:kern w:val="0"/>
          <w:szCs w:val="24"/>
        </w:rPr>
        <w:pPrChange w:id="489" w:author="csuheshibo@163.com" w:date="2018-10-18T19:07:00Z">
          <w:pPr>
            <w:widowControl/>
            <w:jc w:val="left"/>
          </w:pPr>
        </w:pPrChange>
      </w:pPr>
    </w:p>
    <w:p w:rsidR="004A40E6" w:rsidRDefault="004A40E6">
      <w:pPr>
        <w:widowControl/>
        <w:spacing w:line="240" w:lineRule="auto"/>
        <w:jc w:val="left"/>
        <w:rPr>
          <w:ins w:id="490" w:author="csuheshibo@163.com" w:date="2018-10-23T16:55:00Z"/>
          <w:rFonts w:ascii="宋体" w:hAnsi="宋体" w:cs="宋体"/>
          <w:kern w:val="0"/>
          <w:szCs w:val="24"/>
        </w:rPr>
        <w:pPrChange w:id="491" w:author="csuheshibo@163.com" w:date="2018-10-18T19:07:00Z">
          <w:pPr>
            <w:widowControl/>
            <w:jc w:val="left"/>
          </w:pPr>
        </w:pPrChange>
      </w:pPr>
    </w:p>
    <w:p w:rsidR="004A40E6" w:rsidRDefault="004A40E6">
      <w:pPr>
        <w:widowControl/>
        <w:spacing w:line="240" w:lineRule="auto"/>
        <w:jc w:val="left"/>
        <w:rPr>
          <w:ins w:id="492" w:author="csuheshibo@163.com" w:date="2018-10-23T16:55:00Z"/>
          <w:rFonts w:ascii="宋体" w:hAnsi="宋体" w:cs="宋体"/>
          <w:kern w:val="0"/>
          <w:szCs w:val="24"/>
        </w:rPr>
        <w:pPrChange w:id="493" w:author="csuheshibo@163.com" w:date="2018-10-18T19:07:00Z">
          <w:pPr>
            <w:widowControl/>
            <w:jc w:val="left"/>
          </w:pPr>
        </w:pPrChange>
      </w:pPr>
    </w:p>
    <w:p w:rsidR="004A40E6" w:rsidRDefault="004A40E6">
      <w:pPr>
        <w:widowControl/>
        <w:spacing w:line="240" w:lineRule="auto"/>
        <w:jc w:val="left"/>
        <w:rPr>
          <w:ins w:id="494" w:author="csuheshibo@163.com" w:date="2018-10-23T16:55:00Z"/>
          <w:rFonts w:ascii="宋体" w:hAnsi="宋体" w:cs="宋体"/>
          <w:kern w:val="0"/>
          <w:szCs w:val="24"/>
        </w:rPr>
        <w:pPrChange w:id="495" w:author="csuheshibo@163.com" w:date="2018-10-18T19:07:00Z">
          <w:pPr>
            <w:widowControl/>
            <w:jc w:val="left"/>
          </w:pPr>
        </w:pPrChange>
      </w:pPr>
    </w:p>
    <w:p w:rsidR="004A40E6" w:rsidRDefault="004A40E6">
      <w:pPr>
        <w:widowControl/>
        <w:spacing w:line="240" w:lineRule="auto"/>
        <w:jc w:val="left"/>
        <w:rPr>
          <w:ins w:id="496" w:author="csuheshibo@163.com" w:date="2018-10-23T16:55:00Z"/>
          <w:rFonts w:ascii="宋体" w:hAnsi="宋体" w:cs="宋体"/>
          <w:kern w:val="0"/>
          <w:szCs w:val="24"/>
        </w:rPr>
        <w:pPrChange w:id="497" w:author="csuheshibo@163.com" w:date="2018-10-18T19:07:00Z">
          <w:pPr>
            <w:widowControl/>
            <w:jc w:val="left"/>
          </w:pPr>
        </w:pPrChange>
      </w:pPr>
    </w:p>
    <w:p w:rsidR="004A40E6" w:rsidRDefault="004A40E6">
      <w:pPr>
        <w:widowControl/>
        <w:spacing w:line="240" w:lineRule="auto"/>
        <w:jc w:val="left"/>
        <w:rPr>
          <w:ins w:id="498" w:author="csuheshibo@163.com" w:date="2018-10-23T16:55:00Z"/>
          <w:rFonts w:ascii="宋体" w:hAnsi="宋体" w:cs="宋体"/>
          <w:kern w:val="0"/>
          <w:szCs w:val="24"/>
        </w:rPr>
        <w:pPrChange w:id="499" w:author="csuheshibo@163.com" w:date="2018-10-18T19:07:00Z">
          <w:pPr>
            <w:widowControl/>
            <w:jc w:val="left"/>
          </w:pPr>
        </w:pPrChange>
      </w:pPr>
    </w:p>
    <w:p w:rsidR="0093778F" w:rsidDel="00206154" w:rsidRDefault="0093778F">
      <w:pPr>
        <w:widowControl/>
        <w:spacing w:line="240" w:lineRule="auto"/>
        <w:jc w:val="left"/>
        <w:rPr>
          <w:del w:id="500" w:author="csuheshibo@163.com" w:date="2018-10-18T19:07:00Z"/>
          <w:rFonts w:ascii="宋体" w:hAnsi="宋体" w:cs="宋体"/>
          <w:kern w:val="0"/>
          <w:szCs w:val="24"/>
        </w:rPr>
      </w:pPr>
      <w:del w:id="501" w:author="csuheshibo@163.com" w:date="2018-10-23T16:55:00Z">
        <w:r w:rsidDel="004A40E6">
          <w:rPr>
            <w:rFonts w:ascii="宋体" w:hAnsi="宋体" w:cs="宋体"/>
            <w:kern w:val="0"/>
            <w:szCs w:val="24"/>
          </w:rPr>
          <w:br w:type="page"/>
        </w:r>
      </w:del>
    </w:p>
    <w:p w:rsidR="00793D3A" w:rsidRPr="00ED46DE" w:rsidRDefault="00793D3A">
      <w:pPr>
        <w:widowControl/>
        <w:spacing w:line="240" w:lineRule="auto"/>
        <w:jc w:val="left"/>
        <w:rPr>
          <w:rFonts w:ascii="宋体" w:hAnsi="宋体" w:cs="宋体"/>
          <w:kern w:val="0"/>
          <w:szCs w:val="24"/>
        </w:rPr>
        <w:pPrChange w:id="502" w:author="csuheshibo@163.com" w:date="2018-10-18T19:07:00Z">
          <w:pPr>
            <w:widowControl/>
            <w:jc w:val="left"/>
          </w:pPr>
        </w:pPrChange>
      </w:pPr>
    </w:p>
    <w:p w:rsidR="00FA7588" w:rsidRDefault="00793D3A" w:rsidP="008361BC">
      <w:pPr>
        <w:widowControl/>
        <w:spacing w:line="240" w:lineRule="auto"/>
        <w:jc w:val="left"/>
        <w:rPr>
          <w:rFonts w:eastAsia="黑体"/>
          <w:b/>
        </w:rPr>
      </w:pPr>
      <w:r>
        <w:rPr>
          <w:rFonts w:eastAsia="黑体" w:hint="eastAsia"/>
          <w:b/>
        </w:rPr>
        <w:lastRenderedPageBreak/>
        <w:t>3.</w:t>
      </w:r>
      <w:r w:rsidRPr="00945C1C">
        <w:rPr>
          <w:rFonts w:eastAsia="黑体" w:hint="eastAsia"/>
          <w:rPrChange w:id="503" w:author="csuheshibo@163.com" w:date="2018-10-23T18:04:00Z">
            <w:rPr>
              <w:rFonts w:eastAsia="黑体" w:hint="eastAsia"/>
              <w:b/>
            </w:rPr>
          </w:rPrChange>
        </w:rPr>
        <w:t>研究内容</w:t>
      </w:r>
    </w:p>
    <w:tbl>
      <w:tblPr>
        <w:tblStyle w:val="aa"/>
        <w:tblW w:w="0" w:type="auto"/>
        <w:tblLook w:val="04A0" w:firstRow="1" w:lastRow="0" w:firstColumn="1" w:lastColumn="0" w:noHBand="0" w:noVBand="1"/>
      </w:tblPr>
      <w:tblGrid>
        <w:gridCol w:w="8276"/>
      </w:tblGrid>
      <w:tr w:rsidR="00793D3A" w:rsidTr="005B642B">
        <w:tc>
          <w:tcPr>
            <w:tcW w:w="8276" w:type="dxa"/>
            <w:tcBorders>
              <w:top w:val="single" w:sz="12" w:space="0" w:color="auto"/>
              <w:left w:val="single" w:sz="12" w:space="0" w:color="auto"/>
              <w:bottom w:val="single" w:sz="12" w:space="0" w:color="auto"/>
              <w:right w:val="single" w:sz="12" w:space="0" w:color="auto"/>
            </w:tcBorders>
          </w:tcPr>
          <w:p w:rsidR="00793D3A" w:rsidRPr="00793D3A" w:rsidRDefault="00B4259A" w:rsidP="00C23185">
            <w:pPr>
              <w:pStyle w:val="a9"/>
              <w:numPr>
                <w:ilvl w:val="0"/>
                <w:numId w:val="24"/>
              </w:numPr>
              <w:spacing w:before="120"/>
              <w:ind w:firstLineChars="0"/>
              <w:rPr>
                <w:rFonts w:ascii="黑体" w:eastAsia="黑体" w:cs="Times New Roman"/>
                <w:szCs w:val="24"/>
              </w:rPr>
              <w:pPrChange w:id="504" w:author="csuheshibo@163.com" w:date="2018-10-27T13:34:00Z">
                <w:pPr>
                  <w:spacing w:before="120"/>
                </w:pPr>
              </w:pPrChange>
            </w:pPr>
            <w:del w:id="505" w:author="csuheshibo@163.com" w:date="2018-10-27T13:34:00Z">
              <w:r w:rsidDel="00C23185">
                <w:rPr>
                  <w:rFonts w:ascii="黑体" w:eastAsia="黑体" w:cs="Times New Roman" w:hint="eastAsia"/>
                  <w:szCs w:val="24"/>
                </w:rPr>
                <w:delText>3.1</w:delText>
              </w:r>
            </w:del>
            <w:r w:rsidR="00793D3A" w:rsidRPr="00793D3A">
              <w:rPr>
                <w:rFonts w:ascii="黑体" w:eastAsia="黑体" w:cs="Times New Roman" w:hint="eastAsia"/>
                <w:szCs w:val="24"/>
              </w:rPr>
              <w:t>明确研究对象、研究内容及</w:t>
            </w:r>
            <w:r w:rsidR="00793D3A" w:rsidRPr="0093778F">
              <w:rPr>
                <w:rFonts w:ascii="黑体" w:eastAsia="黑体" w:cs="Times New Roman" w:hint="eastAsia"/>
                <w:szCs w:val="24"/>
              </w:rPr>
              <w:t>工作范围</w:t>
            </w:r>
          </w:p>
          <w:p w:rsidR="007D15B6" w:rsidRPr="00D02439" w:rsidRDefault="00C42946" w:rsidP="007D15B6">
            <w:pPr>
              <w:ind w:firstLine="480"/>
            </w:pPr>
            <w:r w:rsidRPr="00C42946">
              <w:rPr>
                <w:rFonts w:ascii="宋体" w:hAnsi="宋体" w:hint="eastAsia"/>
              </w:rPr>
              <w:t>现阶段三维重建问题大多都是基于无序图像的增量式重建，这类方法使用</w:t>
            </w:r>
            <w:ins w:id="506" w:author="岳继光" w:date="2018-10-17T11:13:00Z">
              <w:r w:rsidR="006467C3">
                <w:rPr>
                  <w:rFonts w:ascii="宋体" w:hAnsi="宋体" w:hint="eastAsia"/>
                </w:rPr>
                <w:t>简单</w:t>
              </w:r>
            </w:ins>
            <w:del w:id="507" w:author="岳继光" w:date="2018-10-17T11:13:00Z">
              <w:r w:rsidRPr="00C42946" w:rsidDel="006467C3">
                <w:rPr>
                  <w:rFonts w:ascii="宋体" w:hAnsi="宋体" w:hint="eastAsia"/>
                </w:rPr>
                <w:delText>简易</w:delText>
              </w:r>
            </w:del>
            <w:r w:rsidRPr="00C42946">
              <w:rPr>
                <w:rFonts w:ascii="宋体" w:hAnsi="宋体" w:hint="eastAsia"/>
              </w:rPr>
              <w:t>，且方法成熟，对于一些特征丰富的简易场景能够呈现出很好的效果。但是对于一些较为</w:t>
            </w:r>
            <w:del w:id="508" w:author="岳继光" w:date="2018-10-17T11:14:00Z">
              <w:r w:rsidRPr="00C42946" w:rsidDel="006467C3">
                <w:rPr>
                  <w:rFonts w:ascii="宋体" w:hAnsi="宋体" w:hint="eastAsia"/>
                </w:rPr>
                <w:delText>复杂</w:delText>
              </w:r>
            </w:del>
            <w:ins w:id="509" w:author="岳继光" w:date="2018-10-17T11:14:00Z">
              <w:r w:rsidR="006467C3">
                <w:rPr>
                  <w:rFonts w:ascii="宋体" w:hAnsi="宋体" w:hint="eastAsia"/>
                </w:rPr>
                <w:t>特殊现实</w:t>
              </w:r>
            </w:ins>
            <w:r w:rsidRPr="00C42946">
              <w:rPr>
                <w:rFonts w:ascii="宋体" w:hAnsi="宋体" w:hint="eastAsia"/>
              </w:rPr>
              <w:t>的场景，（例如</w:t>
            </w:r>
            <w:ins w:id="510" w:author="岳继光" w:date="2018-10-17T11:14:00Z">
              <w:r w:rsidR="006467C3">
                <w:rPr>
                  <w:rFonts w:ascii="宋体" w:hAnsi="宋体" w:hint="eastAsia"/>
                </w:rPr>
                <w:t>停车场等室内</w:t>
              </w:r>
            </w:ins>
            <w:r w:rsidRPr="00C42946">
              <w:rPr>
                <w:rFonts w:ascii="宋体" w:hAnsi="宋体" w:hint="eastAsia"/>
              </w:rPr>
              <w:t>场景各个视角的相似度较高，场景表面特征容易变化）时，在三维重建时就会出现场景匹配紊乱，场景无法形成闭环的问题。本课题的主要研究对象是</w:t>
            </w:r>
            <w:ins w:id="511" w:author="岳继光" w:date="2018-10-17T11:15:00Z">
              <w:r w:rsidR="006467C3" w:rsidRPr="00AD24E7">
                <w:rPr>
                  <w:rFonts w:ascii="宋体" w:hAnsi="宋体" w:hint="eastAsia"/>
                </w:rPr>
                <w:t>基于</w:t>
              </w:r>
            </w:ins>
            <w:ins w:id="512" w:author="岳继光" w:date="2018-10-17T14:47:00Z">
              <w:r w:rsidR="0090219B" w:rsidRPr="00B24B1B">
                <w:rPr>
                  <w:rFonts w:ascii="宋体" w:hAnsi="宋体" w:hint="eastAsia"/>
                  <w:rPrChange w:id="513" w:author="csuheshibo@163.com" w:date="2018-10-18T11:49:00Z">
                    <w:rPr>
                      <w:rFonts w:ascii="宋体" w:hAnsi="宋体" w:hint="eastAsia"/>
                      <w:color w:val="FF0000"/>
                    </w:rPr>
                  </w:rPrChange>
                </w:rPr>
                <w:t>多源融合</w:t>
              </w:r>
            </w:ins>
            <w:r w:rsidR="002D0072" w:rsidRPr="00AD24E7">
              <w:rPr>
                <w:rFonts w:ascii="宋体" w:hAnsi="宋体" w:hint="eastAsia"/>
              </w:rPr>
              <w:t>三维重建</w:t>
            </w:r>
            <w:ins w:id="514" w:author="岳继光" w:date="2018-10-17T11:15:00Z">
              <w:r w:rsidR="006467C3" w:rsidRPr="00AD24E7">
                <w:rPr>
                  <w:rFonts w:ascii="宋体" w:hAnsi="宋体" w:hint="eastAsia"/>
                </w:rPr>
                <w:t>的语义</w:t>
              </w:r>
              <w:proofErr w:type="gramStart"/>
              <w:r w:rsidR="006467C3" w:rsidRPr="00AD24E7">
                <w:rPr>
                  <w:rFonts w:ascii="宋体" w:hAnsi="宋体" w:hint="eastAsia"/>
                </w:rPr>
                <w:t>结构化建图</w:t>
              </w:r>
            </w:ins>
            <w:ins w:id="515" w:author="岳继光" w:date="2018-10-17T14:47:00Z">
              <w:r w:rsidR="0090219B" w:rsidRPr="00B24B1B">
                <w:rPr>
                  <w:rFonts w:ascii="宋体" w:hAnsi="宋体" w:hint="eastAsia"/>
                  <w:rPrChange w:id="516" w:author="csuheshibo@163.com" w:date="2018-10-18T11:49:00Z">
                    <w:rPr>
                      <w:rFonts w:ascii="宋体" w:hAnsi="宋体" w:hint="eastAsia"/>
                      <w:color w:val="FF0000"/>
                    </w:rPr>
                  </w:rPrChange>
                </w:rPr>
                <w:t>系统</w:t>
              </w:r>
            </w:ins>
            <w:proofErr w:type="gramEnd"/>
            <w:del w:id="517" w:author="岳继光" w:date="2018-10-17T14:47:00Z">
              <w:r w:rsidR="002D0072" w:rsidRPr="00AD24E7" w:rsidDel="0090219B">
                <w:rPr>
                  <w:rFonts w:ascii="宋体" w:hAnsi="宋体" w:hint="eastAsia"/>
                </w:rPr>
                <w:delText>系统</w:delText>
              </w:r>
            </w:del>
            <w:r w:rsidR="002D0072">
              <w:rPr>
                <w:rFonts w:ascii="宋体" w:hAnsi="宋体" w:hint="eastAsia"/>
              </w:rPr>
              <w:t>，主要的研究内容为针对</w:t>
            </w:r>
            <w:r w:rsidRPr="00C42946">
              <w:rPr>
                <w:rFonts w:ascii="宋体" w:hAnsi="宋体" w:hint="eastAsia"/>
              </w:rPr>
              <w:t>研究对象，建立出一个鲁棒性</w:t>
            </w:r>
            <w:r w:rsidR="002D0072">
              <w:rPr>
                <w:rFonts w:ascii="宋体" w:hAnsi="宋体" w:hint="eastAsia"/>
              </w:rPr>
              <w:t>较高</w:t>
            </w:r>
            <w:r w:rsidRPr="00C42946">
              <w:rPr>
                <w:rFonts w:ascii="宋体" w:hAnsi="宋体" w:hint="eastAsia"/>
              </w:rPr>
              <w:t>，</w:t>
            </w:r>
            <w:r w:rsidR="002D0072">
              <w:rPr>
                <w:rFonts w:ascii="宋体" w:hAnsi="宋体" w:hint="eastAsia"/>
              </w:rPr>
              <w:t>误差率低的</w:t>
            </w:r>
            <w:r w:rsidRPr="00C42946">
              <w:rPr>
                <w:rFonts w:ascii="宋体" w:hAnsi="宋体" w:hint="eastAsia"/>
              </w:rPr>
              <w:t>三维场景</w:t>
            </w:r>
            <w:ins w:id="518" w:author="csuheshibo@163.com" w:date="2018-10-18T20:44:00Z">
              <w:r w:rsidR="00AA3B09">
                <w:rPr>
                  <w:rFonts w:ascii="宋体" w:hAnsi="宋体" w:hint="eastAsia"/>
                </w:rPr>
                <w:t>，</w:t>
              </w:r>
            </w:ins>
            <w:del w:id="519" w:author="csuheshibo@163.com" w:date="2018-10-18T20:44:00Z">
              <w:r w:rsidRPr="00C42946" w:rsidDel="00AA3B09">
                <w:rPr>
                  <w:rFonts w:ascii="宋体" w:hAnsi="宋体" w:hint="eastAsia"/>
                </w:rPr>
                <w:delText>：</w:delText>
              </w:r>
            </w:del>
            <w:r w:rsidRPr="00C42946">
              <w:rPr>
                <w:rFonts w:ascii="宋体" w:hAnsi="宋体" w:hint="eastAsia"/>
              </w:rPr>
              <w:t>包括</w:t>
            </w:r>
            <w:ins w:id="520" w:author="csuheshibo@163.com" w:date="2018-10-18T20:44:00Z">
              <w:r w:rsidR="00AA3B09">
                <w:rPr>
                  <w:rFonts w:ascii="宋体" w:hAnsi="宋体" w:hint="eastAsia"/>
                </w:rPr>
                <w:t>：</w:t>
              </w:r>
            </w:ins>
            <w:r w:rsidRPr="00C42946">
              <w:rPr>
                <w:rFonts w:ascii="宋体" w:hAnsi="宋体" w:hint="eastAsia"/>
              </w:rPr>
              <w:t>根据相机的运动恢复场景结构获得初步三维场景；再随后融合相机角速率和加速度信息（IMU信息）提升三维重建场景的准确性；对于完成的三维重建场景，根据其点云信息提取出线条语义信息</w:t>
            </w:r>
            <w:ins w:id="521" w:author="岳继光" w:date="2018-10-17T11:16:00Z">
              <w:r w:rsidR="006467C3">
                <w:rPr>
                  <w:rFonts w:ascii="宋体" w:hAnsi="宋体" w:hint="eastAsia"/>
                </w:rPr>
                <w:t>，构建语义结构化地图</w:t>
              </w:r>
            </w:ins>
            <w:r w:rsidRPr="00C42946">
              <w:rPr>
                <w:rFonts w:ascii="宋体" w:hAnsi="宋体" w:hint="eastAsia"/>
              </w:rPr>
              <w:t>。</w:t>
            </w:r>
          </w:p>
          <w:p w:rsidR="006D744F" w:rsidDel="00C23185" w:rsidRDefault="00B4259A" w:rsidP="00C23185">
            <w:pPr>
              <w:pStyle w:val="a9"/>
              <w:numPr>
                <w:ilvl w:val="0"/>
                <w:numId w:val="24"/>
              </w:numPr>
              <w:spacing w:before="120"/>
              <w:ind w:firstLineChars="0"/>
              <w:rPr>
                <w:del w:id="522" w:author="csuheshibo@163.com" w:date="2018-10-27T13:35:00Z"/>
                <w:rFonts w:ascii="黑体" w:eastAsia="黑体" w:cs="Times New Roman"/>
                <w:szCs w:val="24"/>
              </w:rPr>
              <w:pPrChange w:id="523" w:author="csuheshibo@163.com" w:date="2018-10-27T13:35:00Z">
                <w:pPr>
                  <w:ind w:firstLineChars="200" w:firstLine="480"/>
                </w:pPr>
              </w:pPrChange>
            </w:pPr>
            <w:del w:id="524" w:author="csuheshibo@163.com" w:date="2018-10-27T13:34:00Z">
              <w:r w:rsidDel="00C23185">
                <w:rPr>
                  <w:rFonts w:ascii="黑体" w:eastAsia="黑体" w:cs="Times New Roman" w:hint="eastAsia"/>
                  <w:szCs w:val="24"/>
                </w:rPr>
                <w:delText>3.2</w:delText>
              </w:r>
            </w:del>
            <w:r w:rsidR="006D744F" w:rsidRPr="006D744F">
              <w:rPr>
                <w:rFonts w:ascii="黑体" w:eastAsia="黑体" w:cs="Times New Roman" w:hint="eastAsia"/>
                <w:szCs w:val="24"/>
              </w:rPr>
              <w:t>主要研究内容</w:t>
            </w:r>
          </w:p>
          <w:p w:rsidR="00C23185" w:rsidRDefault="00C23185" w:rsidP="00C23185">
            <w:pPr>
              <w:pStyle w:val="a9"/>
              <w:numPr>
                <w:ilvl w:val="0"/>
                <w:numId w:val="24"/>
              </w:numPr>
              <w:spacing w:before="120"/>
              <w:ind w:firstLineChars="0"/>
              <w:rPr>
                <w:ins w:id="525" w:author="csuheshibo@163.com" w:date="2018-10-27T13:36:00Z"/>
                <w:rFonts w:ascii="黑体" w:eastAsia="黑体" w:cs="Times New Roman"/>
                <w:szCs w:val="24"/>
              </w:rPr>
              <w:pPrChange w:id="526" w:author="csuheshibo@163.com" w:date="2018-10-27T13:36:00Z">
                <w:pPr>
                  <w:ind w:firstLineChars="200" w:firstLine="480"/>
                </w:pPr>
              </w:pPrChange>
            </w:pPr>
          </w:p>
          <w:p w:rsidR="00350FDE" w:rsidRPr="00C23185" w:rsidRDefault="00B4259A" w:rsidP="00C23185">
            <w:pPr>
              <w:spacing w:before="120"/>
              <w:ind w:firstLineChars="100" w:firstLine="240"/>
              <w:rPr>
                <w:rFonts w:ascii="黑体" w:eastAsia="黑体" w:cs="Times New Roman"/>
                <w:szCs w:val="24"/>
                <w:rPrChange w:id="527" w:author="csuheshibo@163.com" w:date="2018-10-27T13:36:00Z">
                  <w:rPr/>
                </w:rPrChange>
              </w:rPr>
              <w:pPrChange w:id="528" w:author="csuheshibo@163.com" w:date="2018-10-27T13:36:00Z">
                <w:pPr>
                  <w:ind w:firstLineChars="200" w:firstLine="480"/>
                </w:pPr>
              </w:pPrChange>
            </w:pPr>
            <w:del w:id="529" w:author="csuheshibo@163.com" w:date="2018-10-27T13:34:00Z">
              <w:r w:rsidRPr="00C23185" w:rsidDel="00C23185">
                <w:rPr>
                  <w:rFonts w:ascii="黑体" w:eastAsia="黑体" w:cs="Times New Roman" w:hint="eastAsia"/>
                  <w:szCs w:val="24"/>
                  <w:rPrChange w:id="530" w:author="csuheshibo@163.com" w:date="2018-10-27T13:36:00Z">
                    <w:rPr>
                      <w:rFonts w:hint="eastAsia"/>
                    </w:rPr>
                  </w:rPrChange>
                </w:rPr>
                <w:delText>3.2.1</w:delText>
              </w:r>
            </w:del>
            <w:ins w:id="531" w:author="csuheshibo@163.com" w:date="2018-10-27T13:34:00Z">
              <w:r w:rsidR="00C23185" w:rsidRPr="00C23185">
                <w:rPr>
                  <w:rFonts w:ascii="黑体" w:eastAsia="黑体" w:cs="Times New Roman" w:hint="eastAsia"/>
                  <w:szCs w:val="24"/>
                  <w:rPrChange w:id="532" w:author="csuheshibo@163.com" w:date="2018-10-27T13:36:00Z">
                    <w:rPr>
                      <w:rFonts w:hint="eastAsia"/>
                    </w:rPr>
                  </w:rPrChange>
                </w:rPr>
                <w:t>（</w:t>
              </w:r>
              <w:r w:rsidR="00C23185" w:rsidRPr="00C23185">
                <w:rPr>
                  <w:rFonts w:ascii="黑体" w:eastAsia="黑体" w:cs="Times New Roman" w:hint="eastAsia"/>
                  <w:szCs w:val="24"/>
                  <w:rPrChange w:id="533" w:author="csuheshibo@163.com" w:date="2018-10-27T13:36:00Z">
                    <w:rPr>
                      <w:rFonts w:hint="eastAsia"/>
                    </w:rPr>
                  </w:rPrChange>
                </w:rPr>
                <w:t>1</w:t>
              </w:r>
              <w:r w:rsidR="00C23185" w:rsidRPr="00C23185">
                <w:rPr>
                  <w:rFonts w:ascii="黑体" w:eastAsia="黑体" w:cs="Times New Roman" w:hint="eastAsia"/>
                  <w:szCs w:val="24"/>
                  <w:rPrChange w:id="534" w:author="csuheshibo@163.com" w:date="2018-10-27T13:36:00Z">
                    <w:rPr>
                      <w:rFonts w:hint="eastAsia"/>
                    </w:rPr>
                  </w:rPrChange>
                </w:rPr>
                <w:t>）</w:t>
              </w:r>
            </w:ins>
            <w:del w:id="535" w:author="岳继光" w:date="2018-10-17T14:25:00Z">
              <w:r w:rsidR="00350FDE" w:rsidRPr="00C23185" w:rsidDel="00657F9D">
                <w:rPr>
                  <w:rFonts w:ascii="黑体" w:eastAsia="黑体" w:cs="Times New Roman" w:hint="eastAsia"/>
                  <w:szCs w:val="24"/>
                  <w:rPrChange w:id="536" w:author="csuheshibo@163.com" w:date="2018-10-27T13:36:00Z">
                    <w:rPr>
                      <w:rFonts w:hint="eastAsia"/>
                    </w:rPr>
                  </w:rPrChange>
                </w:rPr>
                <w:delText>以视频流为输入</w:delText>
              </w:r>
            </w:del>
            <w:ins w:id="537" w:author="岳继光" w:date="2018-10-17T14:25:00Z">
              <w:r w:rsidR="00657F9D" w:rsidRPr="00C23185">
                <w:rPr>
                  <w:rFonts w:ascii="黑体" w:eastAsia="黑体" w:cs="Times New Roman" w:hint="eastAsia"/>
                  <w:szCs w:val="24"/>
                  <w:rPrChange w:id="538" w:author="csuheshibo@163.com" w:date="2018-10-27T13:36:00Z">
                    <w:rPr>
                      <w:rFonts w:hint="eastAsia"/>
                    </w:rPr>
                  </w:rPrChange>
                </w:rPr>
                <w:t>基于视频流的</w:t>
              </w:r>
            </w:ins>
            <w:del w:id="539" w:author="岳继光" w:date="2018-10-17T14:48:00Z">
              <w:r w:rsidR="00350FDE" w:rsidRPr="00C23185" w:rsidDel="003E21D9">
                <w:rPr>
                  <w:rFonts w:ascii="黑体" w:eastAsia="黑体" w:cs="Times New Roman" w:hint="eastAsia"/>
                  <w:szCs w:val="24"/>
                  <w:rPrChange w:id="540" w:author="csuheshibo@163.com" w:date="2018-10-27T13:36:00Z">
                    <w:rPr>
                      <w:rFonts w:hint="eastAsia"/>
                    </w:rPr>
                  </w:rPrChange>
                </w:rPr>
                <w:delText>的</w:delText>
              </w:r>
            </w:del>
            <w:r w:rsidR="00350FDE" w:rsidRPr="00C23185">
              <w:rPr>
                <w:rFonts w:ascii="黑体" w:eastAsia="黑体" w:cs="Times New Roman" w:hint="eastAsia"/>
                <w:szCs w:val="24"/>
                <w:rPrChange w:id="541" w:author="csuheshibo@163.com" w:date="2018-10-27T13:36:00Z">
                  <w:rPr>
                    <w:rFonts w:hint="eastAsia"/>
                  </w:rPr>
                </w:rPrChange>
              </w:rPr>
              <w:t>三维重建</w:t>
            </w:r>
            <w:ins w:id="542" w:author="岳继光" w:date="2018-10-17T14:25:00Z">
              <w:r w:rsidR="00657F9D" w:rsidRPr="00C23185">
                <w:rPr>
                  <w:rFonts w:ascii="黑体" w:eastAsia="黑体" w:cs="Times New Roman" w:hint="eastAsia"/>
                  <w:szCs w:val="24"/>
                  <w:rPrChange w:id="543" w:author="csuheshibo@163.com" w:date="2018-10-27T13:36:00Z">
                    <w:rPr>
                      <w:rFonts w:hint="eastAsia"/>
                    </w:rPr>
                  </w:rPrChange>
                </w:rPr>
                <w:t>系统</w:t>
              </w:r>
            </w:ins>
            <w:r w:rsidR="00350FDE" w:rsidRPr="00C23185">
              <w:rPr>
                <w:rFonts w:ascii="黑体" w:eastAsia="黑体" w:cs="Times New Roman" w:hint="eastAsia"/>
                <w:szCs w:val="24"/>
                <w:rPrChange w:id="544" w:author="csuheshibo@163.com" w:date="2018-10-27T13:36:00Z">
                  <w:rPr>
                    <w:rFonts w:hint="eastAsia"/>
                  </w:rPr>
                </w:rPrChange>
              </w:rPr>
              <w:t>研究</w:t>
            </w:r>
            <w:ins w:id="545" w:author="岳继光" w:date="2018-10-17T14:26:00Z">
              <w:r w:rsidR="00657F9D" w:rsidRPr="00C23185">
                <w:rPr>
                  <w:rFonts w:ascii="黑体" w:eastAsia="黑体" w:cs="Times New Roman" w:hint="eastAsia"/>
                  <w:szCs w:val="24"/>
                  <w:rPrChange w:id="546" w:author="csuheshibo@163.com" w:date="2018-10-27T13:36:00Z">
                    <w:rPr>
                      <w:rFonts w:hint="eastAsia"/>
                    </w:rPr>
                  </w:rPrChange>
                </w:rPr>
                <w:t>与开发</w:t>
              </w:r>
            </w:ins>
          </w:p>
          <w:p w:rsidR="00350FDE" w:rsidRDefault="00F87E8A" w:rsidP="00350FDE">
            <w:pPr>
              <w:ind w:firstLineChars="200" w:firstLine="480"/>
            </w:pPr>
            <w:r>
              <w:rPr>
                <w:rFonts w:hint="eastAsia"/>
              </w:rPr>
              <w:t>常规的</w:t>
            </w:r>
            <w:r w:rsidR="009F4AEE" w:rsidRPr="009F4AEE">
              <w:rPr>
                <w:rFonts w:hint="eastAsia"/>
              </w:rPr>
              <w:t>针对三维场景的重建，一般采用无序图片作为输入，通过衡量</w:t>
            </w:r>
            <w:del w:id="547" w:author="岳继光" w:date="2018-10-17T11:18:00Z">
              <w:r w:rsidR="009F4AEE" w:rsidRPr="009F4AEE" w:rsidDel="006467C3">
                <w:rPr>
                  <w:rFonts w:hint="eastAsia"/>
                </w:rPr>
                <w:delText>每一幅</w:delText>
              </w:r>
            </w:del>
            <w:proofErr w:type="gramStart"/>
            <w:ins w:id="548" w:author="岳继光" w:date="2018-10-17T11:18:00Z">
              <w:r w:rsidR="006467C3">
                <w:rPr>
                  <w:rFonts w:hint="eastAsia"/>
                </w:rPr>
                <w:t>各幅</w:t>
              </w:r>
            </w:ins>
            <w:r w:rsidR="009F4AEE" w:rsidRPr="009F4AEE">
              <w:rPr>
                <w:rFonts w:hint="eastAsia"/>
              </w:rPr>
              <w:t>图片</w:t>
            </w:r>
            <w:proofErr w:type="gramEnd"/>
            <w:r w:rsidR="009F4AEE">
              <w:rPr>
                <w:rFonts w:hint="eastAsia"/>
              </w:rPr>
              <w:t>之间</w:t>
            </w:r>
            <w:r w:rsidR="009F4AEE" w:rsidRPr="009F4AEE">
              <w:rPr>
                <w:rFonts w:hint="eastAsia"/>
              </w:rPr>
              <w:t>的</w:t>
            </w:r>
            <w:del w:id="549" w:author="岳继光" w:date="2018-10-17T11:19:00Z">
              <w:r w:rsidR="009310DD" w:rsidDel="006467C3">
                <w:rPr>
                  <w:rFonts w:hint="eastAsia"/>
                </w:rPr>
                <w:delText>特征匹配</w:delText>
              </w:r>
            </w:del>
            <w:ins w:id="550" w:author="岳继光" w:date="2018-10-17T11:19:00Z">
              <w:r w:rsidR="006467C3">
                <w:rPr>
                  <w:rFonts w:hint="eastAsia"/>
                </w:rPr>
                <w:t>相似</w:t>
              </w:r>
            </w:ins>
            <w:r w:rsidR="009310DD">
              <w:rPr>
                <w:rFonts w:hint="eastAsia"/>
              </w:rPr>
              <w:t>度</w:t>
            </w:r>
            <w:r w:rsidR="009F4AEE" w:rsidRPr="009F4AEE">
              <w:rPr>
                <w:rFonts w:hint="eastAsia"/>
              </w:rPr>
              <w:t>来判断输入的无序图片之间的相互关系，</w:t>
            </w:r>
            <w:r w:rsidR="003C60A5">
              <w:rPr>
                <w:rFonts w:hint="eastAsia"/>
              </w:rPr>
              <w:t>再通</w:t>
            </w:r>
            <w:proofErr w:type="gramStart"/>
            <w:r w:rsidR="003C60A5">
              <w:rPr>
                <w:rFonts w:hint="eastAsia"/>
              </w:rPr>
              <w:t>过特征</w:t>
            </w:r>
            <w:proofErr w:type="gramEnd"/>
            <w:r w:rsidR="003C60A5">
              <w:rPr>
                <w:rFonts w:hint="eastAsia"/>
              </w:rPr>
              <w:t>点的匹配得到</w:t>
            </w:r>
            <w:r w:rsidR="003C60A5">
              <w:rPr>
                <w:rFonts w:hint="eastAsia"/>
              </w:rPr>
              <w:t>Scene</w:t>
            </w:r>
            <w:r w:rsidR="003C60A5">
              <w:t xml:space="preserve"> </w:t>
            </w:r>
            <w:r w:rsidR="003C60A5">
              <w:rPr>
                <w:rFonts w:hint="eastAsia"/>
              </w:rPr>
              <w:t>Graph</w:t>
            </w:r>
            <w:r w:rsidR="003C60A5">
              <w:rPr>
                <w:rFonts w:hint="eastAsia"/>
              </w:rPr>
              <w:t>，随后根据</w:t>
            </w:r>
            <w:r w:rsidR="003C60A5">
              <w:rPr>
                <w:rFonts w:hint="eastAsia"/>
              </w:rPr>
              <w:t>SfM</w:t>
            </w:r>
            <w:r w:rsidR="003C60A5">
              <w:rPr>
                <w:rFonts w:hint="eastAsia"/>
              </w:rPr>
              <w:t>流程建立</w:t>
            </w:r>
            <w:proofErr w:type="gramStart"/>
            <w:r w:rsidR="001544B7">
              <w:rPr>
                <w:rFonts w:hint="eastAsia"/>
              </w:rPr>
              <w:t>稀疏点</w:t>
            </w:r>
            <w:proofErr w:type="gramEnd"/>
            <w:r w:rsidR="001544B7">
              <w:rPr>
                <w:rFonts w:hint="eastAsia"/>
              </w:rPr>
              <w:t>云模型，</w:t>
            </w:r>
            <w:r>
              <w:rPr>
                <w:rFonts w:hint="eastAsia"/>
              </w:rPr>
              <w:t>如图</w:t>
            </w:r>
            <w:r>
              <w:rPr>
                <w:rFonts w:hint="eastAsia"/>
              </w:rPr>
              <w:t>3</w:t>
            </w:r>
            <w:r>
              <w:t>.1</w:t>
            </w:r>
            <w:r>
              <w:rPr>
                <w:rFonts w:hint="eastAsia"/>
              </w:rPr>
              <w:t>所示</w:t>
            </w:r>
            <w:r w:rsidR="009310DD">
              <w:rPr>
                <w:rFonts w:hint="eastAsia"/>
              </w:rPr>
              <w:t>。但是</w:t>
            </w:r>
            <w:del w:id="551" w:author="岳继光" w:date="2018-10-17T11:19:00Z">
              <w:r w:rsidR="009310DD" w:rsidDel="006467C3">
                <w:rPr>
                  <w:rFonts w:hint="eastAsia"/>
                </w:rPr>
                <w:delText>考虑到</w:delText>
              </w:r>
            </w:del>
            <w:ins w:id="552" w:author="岳继光" w:date="2018-10-17T11:19:00Z">
              <w:r w:rsidR="006467C3">
                <w:rPr>
                  <w:rFonts w:hint="eastAsia"/>
                </w:rPr>
                <w:t>现实停车场等室内</w:t>
              </w:r>
            </w:ins>
            <w:del w:id="553" w:author="岳继光" w:date="2018-10-17T11:19:00Z">
              <w:r w:rsidR="009310DD" w:rsidDel="006467C3">
                <w:rPr>
                  <w:rFonts w:hint="eastAsia"/>
                </w:rPr>
                <w:delText>一些</w:delText>
              </w:r>
            </w:del>
            <w:r w:rsidR="009F4AEE" w:rsidRPr="009F4AEE">
              <w:rPr>
                <w:rFonts w:hint="eastAsia"/>
              </w:rPr>
              <w:t>场景</w:t>
            </w:r>
            <w:r w:rsidR="009310DD">
              <w:rPr>
                <w:rFonts w:hint="eastAsia"/>
              </w:rPr>
              <w:t>中的非连续</w:t>
            </w:r>
            <w:proofErr w:type="gramStart"/>
            <w:r w:rsidR="009310DD">
              <w:rPr>
                <w:rFonts w:hint="eastAsia"/>
              </w:rPr>
              <w:t>帧</w:t>
            </w:r>
            <w:proofErr w:type="gramEnd"/>
            <w:r w:rsidR="009310DD">
              <w:rPr>
                <w:rFonts w:hint="eastAsia"/>
              </w:rPr>
              <w:t>图片会存在相似度较高的问题：</w:t>
            </w:r>
            <w:ins w:id="554" w:author="岳继光" w:date="2018-10-17T11:20:00Z">
              <w:r w:rsidR="006467C3">
                <w:rPr>
                  <w:rFonts w:hint="eastAsia"/>
                </w:rPr>
                <w:t>相距较远的</w:t>
              </w:r>
            </w:ins>
            <w:r w:rsidR="009310DD">
              <w:rPr>
                <w:rFonts w:hint="eastAsia"/>
              </w:rPr>
              <w:t>部分视图较为相似而导致，以及部分连续</w:t>
            </w:r>
            <w:proofErr w:type="gramStart"/>
            <w:r w:rsidR="009310DD">
              <w:rPr>
                <w:rFonts w:hint="eastAsia"/>
              </w:rPr>
              <w:t>帧</w:t>
            </w:r>
            <w:proofErr w:type="gramEnd"/>
            <w:r w:rsidR="009310DD">
              <w:rPr>
                <w:rFonts w:hint="eastAsia"/>
              </w:rPr>
              <w:t>图片之间特征匹配度</w:t>
            </w:r>
            <w:r w:rsidR="0091608F">
              <w:rPr>
                <w:rFonts w:hint="eastAsia"/>
              </w:rPr>
              <w:t>较</w:t>
            </w:r>
            <w:r w:rsidR="009310DD">
              <w:rPr>
                <w:rFonts w:hint="eastAsia"/>
              </w:rPr>
              <w:t>低</w:t>
            </w:r>
            <w:r w:rsidR="0091608F">
              <w:rPr>
                <w:rFonts w:hint="eastAsia"/>
              </w:rPr>
              <w:t>的问题：</w:t>
            </w:r>
            <w:r w:rsidR="009310DD">
              <w:rPr>
                <w:rFonts w:hint="eastAsia"/>
              </w:rPr>
              <w:t>场景在不同的视角下会得到不同的图像（例如</w:t>
            </w:r>
            <w:r w:rsidR="0091608F">
              <w:rPr>
                <w:rFonts w:hint="eastAsia"/>
              </w:rPr>
              <w:t>建筑物表面</w:t>
            </w:r>
            <w:r w:rsidR="009310DD">
              <w:rPr>
                <w:rFonts w:hint="eastAsia"/>
              </w:rPr>
              <w:t>反光，场景中存在动态物体的情况等），这些情况都会</w:t>
            </w:r>
            <w:proofErr w:type="gramStart"/>
            <w:r w:rsidR="009310DD">
              <w:rPr>
                <w:rFonts w:hint="eastAsia"/>
              </w:rPr>
              <w:t>给</w:t>
            </w:r>
            <w:r w:rsidR="0091608F">
              <w:rPr>
                <w:rFonts w:hint="eastAsia"/>
              </w:rPr>
              <w:t>图片</w:t>
            </w:r>
            <w:proofErr w:type="gramEnd"/>
            <w:r w:rsidR="0091608F">
              <w:rPr>
                <w:rFonts w:hint="eastAsia"/>
              </w:rPr>
              <w:t>之间的特征匹配造成极大的干扰，从而导致</w:t>
            </w:r>
            <w:proofErr w:type="gramStart"/>
            <w:r w:rsidR="001544B7">
              <w:rPr>
                <w:rFonts w:hint="eastAsia"/>
              </w:rPr>
              <w:t>稀疏点</w:t>
            </w:r>
            <w:proofErr w:type="gramEnd"/>
            <w:r w:rsidR="001544B7">
              <w:rPr>
                <w:rFonts w:hint="eastAsia"/>
              </w:rPr>
              <w:t>云的建模达不到预期结果</w:t>
            </w:r>
            <w:r w:rsidR="0091608F">
              <w:rPr>
                <w:rFonts w:hint="eastAsia"/>
              </w:rPr>
              <w:t>。</w:t>
            </w:r>
          </w:p>
          <w:p w:rsidR="00350FDE" w:rsidRDefault="00350FDE" w:rsidP="00350FDE">
            <w:pPr>
              <w:ind w:firstLineChars="200" w:firstLine="480"/>
            </w:pPr>
            <w:r>
              <w:rPr>
                <w:noProof/>
              </w:rPr>
              <w:drawing>
                <wp:inline distT="0" distB="0" distL="0" distR="0" wp14:anchorId="3C7C38F3" wp14:editId="04A19EBE">
                  <wp:extent cx="4599512" cy="17188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9512" cy="1718864"/>
                          </a:xfrm>
                          <a:prstGeom prst="rect">
                            <a:avLst/>
                          </a:prstGeom>
                        </pic:spPr>
                      </pic:pic>
                    </a:graphicData>
                  </a:graphic>
                </wp:inline>
              </w:drawing>
            </w:r>
          </w:p>
          <w:p w:rsidR="004A40E6" w:rsidRPr="00191D0B" w:rsidRDefault="004A40E6">
            <w:pPr>
              <w:pStyle w:val="af"/>
              <w:jc w:val="center"/>
              <w:rPr>
                <w:ins w:id="555" w:author="csuheshibo@163.com" w:date="2018-10-23T16:57:00Z"/>
              </w:rPr>
              <w:pPrChange w:id="556" w:author="csuheshibo@163.com" w:date="2018-10-23T16:57:00Z">
                <w:pPr>
                  <w:ind w:firstLineChars="200" w:firstLine="480"/>
                </w:pPr>
              </w:pPrChange>
            </w:pPr>
            <w:ins w:id="557" w:author="csuheshibo@163.com" w:date="2018-10-23T16:57:00Z">
              <w:r w:rsidRPr="0031409C">
                <w:rPr>
                  <w:rFonts w:hint="eastAsia"/>
                </w:rPr>
                <w:t>图</w:t>
              </w:r>
              <w:r>
                <w:t>3.1</w:t>
              </w:r>
              <w:r w:rsidRPr="0031409C">
                <w:t xml:space="preserve"> </w:t>
              </w:r>
              <w:r>
                <w:rPr>
                  <w:rFonts w:hint="eastAsia"/>
                </w:rPr>
                <w:t>运动恢复结构示意图</w:t>
              </w:r>
            </w:ins>
          </w:p>
          <w:p w:rsidR="009310DD" w:rsidRDefault="00854F3F" w:rsidP="003E21D9">
            <w:pPr>
              <w:ind w:firstLineChars="200" w:firstLine="480"/>
              <w:rPr>
                <w:ins w:id="558" w:author="csuheshibo@163.com" w:date="2018-10-27T13:35:00Z"/>
              </w:rPr>
            </w:pPr>
            <w:ins w:id="559" w:author="岳继光" w:date="2018-10-17T14:52:00Z">
              <w:r>
                <w:rPr>
                  <w:rFonts w:hint="eastAsia"/>
                </w:rPr>
                <w:lastRenderedPageBreak/>
                <w:t>分析</w:t>
              </w:r>
            </w:ins>
            <w:ins w:id="560" w:author="岳继光" w:date="2018-10-17T14:15:00Z">
              <w:r w:rsidR="00A606BF">
                <w:rPr>
                  <w:rFonts w:hint="eastAsia"/>
                </w:rPr>
                <w:t>无序图片输入对三维重建整体过程的负面影响，</w:t>
              </w:r>
            </w:ins>
            <w:r w:rsidR="007538D1">
              <w:rPr>
                <w:rFonts w:hint="eastAsia"/>
              </w:rPr>
              <w:t>揭示</w:t>
            </w:r>
            <w:del w:id="561" w:author="岳继光" w:date="2018-10-17T13:38:00Z">
              <w:r w:rsidR="007538D1" w:rsidDel="008A4A90">
                <w:rPr>
                  <w:rFonts w:hint="eastAsia"/>
                </w:rPr>
                <w:delText>部分</w:delText>
              </w:r>
            </w:del>
            <w:ins w:id="562" w:author="岳继光" w:date="2018-10-17T13:38:00Z">
              <w:r w:rsidR="008A4A90">
                <w:rPr>
                  <w:rFonts w:hint="eastAsia"/>
                </w:rPr>
                <w:t>室内场景</w:t>
              </w:r>
            </w:ins>
            <w:del w:id="563" w:author="岳继光" w:date="2018-10-17T14:13:00Z">
              <w:r w:rsidR="007538D1" w:rsidDel="00A606BF">
                <w:rPr>
                  <w:rFonts w:hint="eastAsia"/>
                </w:rPr>
                <w:delText>通过</w:delText>
              </w:r>
            </w:del>
            <w:ins w:id="564" w:author="岳继光" w:date="2018-10-17T14:13:00Z">
              <w:r w:rsidR="00A606BF">
                <w:rPr>
                  <w:rFonts w:hint="eastAsia"/>
                </w:rPr>
                <w:t>利用</w:t>
              </w:r>
            </w:ins>
            <w:r w:rsidR="007538D1">
              <w:rPr>
                <w:rFonts w:hint="eastAsia"/>
              </w:rPr>
              <w:t>视频流</w:t>
            </w:r>
            <w:del w:id="565" w:author="岳继光" w:date="2018-10-17T14:13:00Z">
              <w:r w:rsidR="007538D1" w:rsidDel="00A606BF">
                <w:rPr>
                  <w:rFonts w:hint="eastAsia"/>
                </w:rPr>
                <w:delText>作为</w:delText>
              </w:r>
            </w:del>
            <w:del w:id="566" w:author="岳继光" w:date="2018-10-17T13:38:00Z">
              <w:r w:rsidR="007538D1" w:rsidDel="008A4A90">
                <w:rPr>
                  <w:rFonts w:hint="eastAsia"/>
                </w:rPr>
                <w:delText>三维重建的</w:delText>
              </w:r>
            </w:del>
            <w:del w:id="567" w:author="岳继光" w:date="2018-10-17T14:13:00Z">
              <w:r w:rsidR="007538D1" w:rsidDel="00A606BF">
                <w:rPr>
                  <w:rFonts w:hint="eastAsia"/>
                </w:rPr>
                <w:delText>输入数据而</w:delText>
              </w:r>
            </w:del>
            <w:del w:id="568" w:author="岳继光" w:date="2018-10-17T13:38:00Z">
              <w:r w:rsidR="007538D1" w:rsidDel="008A4A90">
                <w:rPr>
                  <w:rFonts w:hint="eastAsia"/>
                </w:rPr>
                <w:delText>导致</w:delText>
              </w:r>
            </w:del>
            <w:ins w:id="569" w:author="岳继光" w:date="2018-10-17T14:13:00Z">
              <w:r w:rsidR="00A606BF">
                <w:rPr>
                  <w:rFonts w:hint="eastAsia"/>
                </w:rPr>
                <w:t>进行</w:t>
              </w:r>
            </w:ins>
            <w:ins w:id="570" w:author="岳继光" w:date="2018-10-17T13:38:00Z">
              <w:r w:rsidR="008A4A90">
                <w:rPr>
                  <w:rFonts w:hint="eastAsia"/>
                </w:rPr>
                <w:t>三维</w:t>
              </w:r>
            </w:ins>
            <w:r w:rsidR="007538D1">
              <w:rPr>
                <w:rFonts w:hint="eastAsia"/>
              </w:rPr>
              <w:t>重建</w:t>
            </w:r>
            <w:ins w:id="571" w:author="岳继光" w:date="2018-10-17T14:13:00Z">
              <w:r w:rsidR="00A606BF">
                <w:rPr>
                  <w:rFonts w:hint="eastAsia"/>
                </w:rPr>
                <w:t>易导致</w:t>
              </w:r>
            </w:ins>
            <w:del w:id="572" w:author="岳继光" w:date="2018-10-17T13:38:00Z">
              <w:r w:rsidR="007538D1" w:rsidDel="008A4A90">
                <w:rPr>
                  <w:rFonts w:hint="eastAsia"/>
                </w:rPr>
                <w:delText>过程</w:delText>
              </w:r>
            </w:del>
            <w:r w:rsidR="007538D1">
              <w:rPr>
                <w:rFonts w:hint="eastAsia"/>
              </w:rPr>
              <w:t>失败的原因，</w:t>
            </w:r>
            <w:ins w:id="573" w:author="岳继光" w:date="2018-10-17T14:22:00Z">
              <w:r w:rsidR="006C6CDC">
                <w:rPr>
                  <w:rFonts w:hint="eastAsia"/>
                </w:rPr>
                <w:t>研究如何</w:t>
              </w:r>
            </w:ins>
            <w:ins w:id="574" w:author="岳继光" w:date="2018-10-17T14:17:00Z">
              <w:r w:rsidR="006C6CDC">
                <w:rPr>
                  <w:rFonts w:hint="eastAsia"/>
                </w:rPr>
                <w:t>利用</w:t>
              </w:r>
            </w:ins>
            <w:ins w:id="575" w:author="岳继光" w:date="2018-10-17T14:19:00Z">
              <w:r w:rsidR="006C6CDC">
                <w:rPr>
                  <w:rFonts w:hint="eastAsia"/>
                </w:rPr>
                <w:t>视觉运动追踪</w:t>
              </w:r>
            </w:ins>
            <w:ins w:id="576" w:author="岳继光" w:date="2018-10-17T14:17:00Z">
              <w:r w:rsidR="006C6CDC">
                <w:rPr>
                  <w:rFonts w:hint="eastAsia"/>
                </w:rPr>
                <w:t>技术</w:t>
              </w:r>
            </w:ins>
            <w:ins w:id="577" w:author="岳继光" w:date="2018-10-17T14:18:00Z">
              <w:r w:rsidR="006C6CDC">
                <w:rPr>
                  <w:rFonts w:hint="eastAsia"/>
                </w:rPr>
                <w:t>对视频</w:t>
              </w:r>
              <w:proofErr w:type="gramStart"/>
              <w:r w:rsidR="006C6CDC">
                <w:rPr>
                  <w:rFonts w:hint="eastAsia"/>
                </w:rPr>
                <w:t>流</w:t>
              </w:r>
            </w:ins>
            <w:ins w:id="578" w:author="岳继光" w:date="2018-10-17T14:19:00Z">
              <w:r w:rsidR="006C6CDC">
                <w:rPr>
                  <w:rFonts w:hint="eastAsia"/>
                </w:rPr>
                <w:t>数据</w:t>
              </w:r>
              <w:proofErr w:type="gramEnd"/>
              <w:r w:rsidR="006C6CDC">
                <w:rPr>
                  <w:rFonts w:hint="eastAsia"/>
                </w:rPr>
                <w:t>进行有序</w:t>
              </w:r>
            </w:ins>
            <w:ins w:id="579" w:author="岳继光" w:date="2018-10-17T14:53:00Z">
              <w:r>
                <w:rPr>
                  <w:rFonts w:hint="eastAsia"/>
                </w:rPr>
                <w:t>关联</w:t>
              </w:r>
            </w:ins>
            <w:ins w:id="580" w:author="岳继光" w:date="2018-10-17T14:19:00Z">
              <w:r w:rsidR="006C6CDC">
                <w:rPr>
                  <w:rFonts w:hint="eastAsia"/>
                </w:rPr>
                <w:t>采样</w:t>
              </w:r>
            </w:ins>
            <w:ins w:id="581" w:author="岳继光" w:date="2018-10-17T14:49:00Z">
              <w:r w:rsidR="003E21D9">
                <w:rPr>
                  <w:rFonts w:hint="eastAsia"/>
                </w:rPr>
                <w:t>，</w:t>
              </w:r>
            </w:ins>
            <w:ins w:id="582" w:author="岳继光" w:date="2018-10-17T14:22:00Z">
              <w:r w:rsidR="006C6CDC">
                <w:rPr>
                  <w:rFonts w:hint="eastAsia"/>
                </w:rPr>
                <w:t>并</w:t>
              </w:r>
            </w:ins>
            <w:ins w:id="583" w:author="岳继光" w:date="2018-10-17T14:21:00Z">
              <w:r w:rsidR="006C6CDC">
                <w:rPr>
                  <w:rFonts w:hint="eastAsia"/>
                </w:rPr>
                <w:t>解</w:t>
              </w:r>
              <w:r w:rsidR="006C6CDC" w:rsidRPr="00206154">
                <w:rPr>
                  <w:rFonts w:hint="eastAsia"/>
                </w:rPr>
                <w:t>决</w:t>
              </w:r>
            </w:ins>
            <w:ins w:id="584" w:author="岳继光" w:date="2018-10-17T14:22:00Z">
              <w:r w:rsidR="006C6CDC" w:rsidRPr="00206154">
                <w:rPr>
                  <w:rFonts w:hint="eastAsia"/>
                </w:rPr>
                <w:t>远距离</w:t>
              </w:r>
              <w:r w:rsidR="006C6CDC">
                <w:rPr>
                  <w:rFonts w:hint="eastAsia"/>
                </w:rPr>
                <w:t>图像</w:t>
              </w:r>
            </w:ins>
            <w:ins w:id="585" w:author="岳继光" w:date="2018-10-17T14:50:00Z">
              <w:r w:rsidR="003E21D9">
                <w:rPr>
                  <w:rFonts w:hint="eastAsia"/>
                </w:rPr>
                <w:t>误匹配</w:t>
              </w:r>
            </w:ins>
            <w:ins w:id="586" w:author="岳继光" w:date="2018-10-17T14:22:00Z">
              <w:r w:rsidR="006C6CDC">
                <w:rPr>
                  <w:rFonts w:hint="eastAsia"/>
                </w:rPr>
                <w:t>问题</w:t>
              </w:r>
            </w:ins>
            <w:ins w:id="587" w:author="岳继光" w:date="2018-10-17T14:18:00Z">
              <w:r w:rsidR="006C6CDC">
                <w:rPr>
                  <w:rFonts w:hint="eastAsia"/>
                </w:rPr>
                <w:t>，</w:t>
              </w:r>
            </w:ins>
            <w:ins w:id="588" w:author="岳继光" w:date="2018-10-17T14:22:00Z">
              <w:r w:rsidR="006C6CDC">
                <w:rPr>
                  <w:rFonts w:hint="eastAsia"/>
                </w:rPr>
                <w:t>探索</w:t>
              </w:r>
            </w:ins>
            <w:ins w:id="589" w:author="岳继光" w:date="2018-10-17T14:23:00Z">
              <w:r w:rsidR="006C6CDC">
                <w:rPr>
                  <w:rFonts w:hint="eastAsia"/>
                </w:rPr>
                <w:t>利用有序图像数据进行三维重建的全局优化方法，</w:t>
              </w:r>
            </w:ins>
            <w:ins w:id="590" w:author="岳继光" w:date="2018-10-17T14:24:00Z">
              <w:r w:rsidR="006C6CDC">
                <w:rPr>
                  <w:rFonts w:hint="eastAsia"/>
                </w:rPr>
                <w:t>开发</w:t>
              </w:r>
            </w:ins>
            <w:ins w:id="591" w:author="岳继光" w:date="2018-10-17T14:25:00Z">
              <w:r w:rsidR="006C6CDC">
                <w:rPr>
                  <w:rFonts w:hint="eastAsia"/>
                </w:rPr>
                <w:t>基于视频流的面向停车场等室内环境的</w:t>
              </w:r>
            </w:ins>
            <w:ins w:id="592" w:author="岳继光" w:date="2018-10-17T14:24:00Z">
              <w:r w:rsidR="006C6CDC">
                <w:rPr>
                  <w:rFonts w:hint="eastAsia"/>
                </w:rPr>
                <w:t>三维重建系统</w:t>
              </w:r>
            </w:ins>
            <w:del w:id="593" w:author="岳继光" w:date="2018-10-17T14:15:00Z">
              <w:r w:rsidR="007538D1" w:rsidDel="00A606BF">
                <w:rPr>
                  <w:rFonts w:hint="eastAsia"/>
                </w:rPr>
                <w:delText>提出一种关于初始化输入图像能够有效利用的一般方法，探究图片</w:delText>
              </w:r>
            </w:del>
            <w:del w:id="594" w:author="岳继光" w:date="2018-10-17T14:14:00Z">
              <w:r w:rsidR="007538D1" w:rsidDel="00A606BF">
                <w:rPr>
                  <w:rFonts w:hint="eastAsia"/>
                </w:rPr>
                <w:delText>无序性</w:delText>
              </w:r>
            </w:del>
            <w:del w:id="595" w:author="岳继光" w:date="2018-10-17T14:15:00Z">
              <w:r w:rsidR="007538D1" w:rsidDel="00A606BF">
                <w:rPr>
                  <w:rFonts w:hint="eastAsia"/>
                </w:rPr>
                <w:delText>输入对三维重建整体过程的负面影响，</w:delText>
              </w:r>
            </w:del>
            <w:del w:id="596" w:author="岳继光" w:date="2018-10-17T14:24:00Z">
              <w:r w:rsidR="007538D1" w:rsidDel="006C6CDC">
                <w:rPr>
                  <w:rFonts w:hint="eastAsia"/>
                </w:rPr>
                <w:delText>提出一种可以将输入图片有序化，并且能够在输入图片之前明确图像之间的相对时序关系的优化方案，探索出一种能有效实现三维重建结果完全闭合的全局优化重建方式，建立出一个完整</w:delText>
              </w:r>
            </w:del>
            <w:del w:id="597" w:author="岳继光" w:date="2018-10-17T13:39:00Z">
              <w:r w:rsidR="007538D1" w:rsidDel="008A4A90">
                <w:rPr>
                  <w:rFonts w:hint="eastAsia"/>
                </w:rPr>
                <w:delText>，</w:delText>
              </w:r>
            </w:del>
            <w:del w:id="598" w:author="岳继光" w:date="2018-10-17T14:24:00Z">
              <w:r w:rsidR="007538D1" w:rsidDel="006C6CDC">
                <w:rPr>
                  <w:rFonts w:hint="eastAsia"/>
                </w:rPr>
                <w:delText>精确</w:delText>
              </w:r>
            </w:del>
            <w:del w:id="599" w:author="岳继光" w:date="2018-10-17T13:39:00Z">
              <w:r w:rsidR="007538D1" w:rsidDel="008A4A90">
                <w:rPr>
                  <w:rFonts w:hint="eastAsia"/>
                </w:rPr>
                <w:delText>，</w:delText>
              </w:r>
            </w:del>
            <w:del w:id="600" w:author="岳继光" w:date="2018-10-17T14:24:00Z">
              <w:r w:rsidR="007538D1" w:rsidDel="006C6CDC">
                <w:rPr>
                  <w:rFonts w:hint="eastAsia"/>
                </w:rPr>
                <w:delText>稳定性</w:delText>
              </w:r>
            </w:del>
            <w:del w:id="601" w:author="岳继光" w:date="2018-10-17T13:46:00Z">
              <w:r w:rsidR="007538D1" w:rsidDel="00D9450D">
                <w:rPr>
                  <w:rFonts w:hint="eastAsia"/>
                </w:rPr>
                <w:delText>以及鲁棒性高</w:delText>
              </w:r>
            </w:del>
            <w:del w:id="602" w:author="岳继光" w:date="2018-10-17T14:24:00Z">
              <w:r w:rsidR="007538D1" w:rsidDel="006C6CDC">
                <w:rPr>
                  <w:rFonts w:hint="eastAsia"/>
                </w:rPr>
                <w:delText>的三维重建系统</w:delText>
              </w:r>
            </w:del>
            <w:r w:rsidR="007538D1">
              <w:rPr>
                <w:rFonts w:hint="eastAsia"/>
              </w:rPr>
              <w:t>是本</w:t>
            </w:r>
            <w:del w:id="603" w:author="岳继光" w:date="2018-10-17T14:51:00Z">
              <w:r w:rsidR="007538D1" w:rsidDel="003E21D9">
                <w:rPr>
                  <w:rFonts w:hint="eastAsia"/>
                </w:rPr>
                <w:delText>项目</w:delText>
              </w:r>
            </w:del>
            <w:ins w:id="604" w:author="岳继光" w:date="2018-10-17T14:51:00Z">
              <w:r w:rsidR="003E21D9">
                <w:rPr>
                  <w:rFonts w:hint="eastAsia"/>
                </w:rPr>
                <w:t>课题</w:t>
              </w:r>
            </w:ins>
            <w:r w:rsidR="007538D1">
              <w:rPr>
                <w:rFonts w:hint="eastAsia"/>
              </w:rPr>
              <w:t>的基本研究内容。</w:t>
            </w:r>
          </w:p>
          <w:p w:rsidR="00C23185" w:rsidRPr="009310DD" w:rsidDel="00C23185" w:rsidRDefault="00C23185" w:rsidP="003E21D9">
            <w:pPr>
              <w:ind w:firstLineChars="200" w:firstLine="480"/>
              <w:rPr>
                <w:del w:id="605" w:author="csuheshibo@163.com" w:date="2018-10-27T13:35:00Z"/>
                <w:rFonts w:hint="eastAsia"/>
              </w:rPr>
            </w:pPr>
            <w:ins w:id="606" w:author="csuheshibo@163.com" w:date="2018-10-27T13:35:00Z">
              <w:r>
                <w:rPr>
                  <w:rFonts w:hint="eastAsia"/>
                </w:rPr>
                <w:t xml:space="preserve"> </w:t>
              </w:r>
              <w:r>
                <w:t xml:space="preserve">  </w:t>
              </w:r>
            </w:ins>
          </w:p>
          <w:p w:rsidR="00665388" w:rsidRPr="008361BC" w:rsidRDefault="00635878" w:rsidP="00C23185">
            <w:pPr>
              <w:spacing w:line="288" w:lineRule="auto"/>
              <w:rPr>
                <w:rFonts w:ascii="宋体" w:hAnsi="宋体"/>
                <w:szCs w:val="20"/>
              </w:rPr>
              <w:pPrChange w:id="607" w:author="csuheshibo@163.com" w:date="2018-10-27T13:35:00Z">
                <w:pPr>
                  <w:spacing w:line="288" w:lineRule="auto"/>
                </w:pPr>
              </w:pPrChange>
            </w:pPr>
            <w:del w:id="608" w:author="csuheshibo@163.com" w:date="2018-10-27T13:34:00Z">
              <w:r w:rsidDel="00C23185">
                <w:rPr>
                  <w:rFonts w:ascii="黑体" w:eastAsia="黑体" w:cs="Times New Roman" w:hint="eastAsia"/>
                  <w:szCs w:val="24"/>
                </w:rPr>
                <w:delText>3.2.2</w:delText>
              </w:r>
            </w:del>
            <w:ins w:id="609" w:author="csuheshibo@163.com" w:date="2018-10-27T13:35:00Z">
              <w:r w:rsidR="00C23185">
                <w:rPr>
                  <w:rFonts w:ascii="黑体" w:eastAsia="黑体" w:cs="Times New Roman" w:hint="eastAsia"/>
                  <w:szCs w:val="24"/>
                </w:rPr>
                <w:t>（2）</w:t>
              </w:r>
            </w:ins>
            <w:r w:rsidR="00350FDE">
              <w:rPr>
                <w:rFonts w:ascii="黑体" w:eastAsia="黑体" w:cs="Times New Roman" w:hint="eastAsia"/>
                <w:szCs w:val="24"/>
              </w:rPr>
              <w:t>视觉</w:t>
            </w:r>
            <w:r w:rsidR="001544B7" w:rsidRPr="00C61548">
              <w:rPr>
                <w:rFonts w:ascii="黑体" w:eastAsia="黑体" w:cs="Times New Roman" w:hint="eastAsia"/>
                <w:szCs w:val="24"/>
              </w:rPr>
              <w:t>IMU</w:t>
            </w:r>
            <w:r w:rsidR="00240D83">
              <w:rPr>
                <w:rFonts w:ascii="黑体" w:eastAsia="黑体" w:cs="Times New Roman" w:hint="eastAsia"/>
                <w:szCs w:val="24"/>
              </w:rPr>
              <w:t>多源</w:t>
            </w:r>
            <w:r w:rsidR="001544B7" w:rsidRPr="00C61548">
              <w:rPr>
                <w:rFonts w:ascii="黑体" w:eastAsia="黑体" w:cs="Times New Roman" w:hint="eastAsia"/>
                <w:szCs w:val="24"/>
              </w:rPr>
              <w:t>融合</w:t>
            </w:r>
            <w:ins w:id="610" w:author="岳继光" w:date="2018-10-17T11:17:00Z">
              <w:r w:rsidR="006467C3">
                <w:rPr>
                  <w:rFonts w:ascii="黑体" w:eastAsia="黑体" w:cs="Times New Roman" w:hint="eastAsia"/>
                  <w:szCs w:val="24"/>
                </w:rPr>
                <w:t>高精度</w:t>
              </w:r>
            </w:ins>
            <w:r w:rsidR="00350FDE">
              <w:rPr>
                <w:rFonts w:ascii="黑体" w:eastAsia="黑体" w:cs="Times New Roman" w:hint="eastAsia"/>
                <w:szCs w:val="24"/>
              </w:rPr>
              <w:t>三维重建研究</w:t>
            </w:r>
          </w:p>
          <w:p w:rsidR="00567CC4" w:rsidRDefault="00354783" w:rsidP="00684F22">
            <w:pPr>
              <w:ind w:firstLineChars="200" w:firstLine="480"/>
            </w:pPr>
            <w:r>
              <w:rPr>
                <w:rFonts w:hint="eastAsia"/>
              </w:rPr>
              <w:t>一般情况下，三维重建系统仅利用</w:t>
            </w:r>
            <w:r w:rsidR="00E22D2B">
              <w:rPr>
                <w:rFonts w:hint="eastAsia"/>
              </w:rPr>
              <w:t>被构建场景的</w:t>
            </w:r>
            <w:r>
              <w:rPr>
                <w:rFonts w:hint="eastAsia"/>
              </w:rPr>
              <w:t>图像信息或者视频</w:t>
            </w:r>
            <w:proofErr w:type="gramStart"/>
            <w:r>
              <w:rPr>
                <w:rFonts w:hint="eastAsia"/>
              </w:rPr>
              <w:t>流信息</w:t>
            </w:r>
            <w:proofErr w:type="gramEnd"/>
            <w:r>
              <w:rPr>
                <w:rFonts w:hint="eastAsia"/>
              </w:rPr>
              <w:t>作为输入</w:t>
            </w:r>
            <w:del w:id="611" w:author="岳继光" w:date="2018-10-17T13:40:00Z">
              <w:r w:rsidDel="008A4A90">
                <w:rPr>
                  <w:rFonts w:hint="eastAsia"/>
                </w:rPr>
                <w:delText>，</w:delText>
              </w:r>
              <w:r w:rsidR="00E22D2B" w:rsidDel="008A4A90">
                <w:rPr>
                  <w:rFonts w:hint="eastAsia"/>
                </w:rPr>
                <w:delText>以这种方式</w:delText>
              </w:r>
            </w:del>
            <w:r w:rsidR="00E22D2B">
              <w:rPr>
                <w:rFonts w:hint="eastAsia"/>
              </w:rPr>
              <w:t>进行</w:t>
            </w:r>
            <w:del w:id="612" w:author="岳继光" w:date="2018-10-17T13:40:00Z">
              <w:r w:rsidR="00E22D2B" w:rsidDel="008A4A90">
                <w:rPr>
                  <w:rFonts w:hint="eastAsia"/>
                </w:rPr>
                <w:delText>构图过程简易</w:delText>
              </w:r>
            </w:del>
            <w:ins w:id="613" w:author="岳继光" w:date="2018-10-17T13:40:00Z">
              <w:r w:rsidR="008A4A90">
                <w:rPr>
                  <w:rFonts w:hint="eastAsia"/>
                </w:rPr>
                <w:t>三维构图</w:t>
              </w:r>
            </w:ins>
            <w:r w:rsidR="00E22D2B">
              <w:rPr>
                <w:rFonts w:hint="eastAsia"/>
              </w:rPr>
              <w:t>，但多数场景下会因为</w:t>
            </w:r>
            <w:del w:id="614" w:author="岳继光" w:date="2018-10-17T13:41:00Z">
              <w:r w:rsidR="00E22D2B" w:rsidDel="008A4A90">
                <w:rPr>
                  <w:rFonts w:hint="eastAsia"/>
                </w:rPr>
                <w:delText>各种</w:delText>
              </w:r>
            </w:del>
            <w:ins w:id="615" w:author="岳继光" w:date="2018-10-17T13:41:00Z">
              <w:r w:rsidR="008A4A90">
                <w:rPr>
                  <w:rFonts w:hint="eastAsia"/>
                </w:rPr>
                <w:t>图像噪音及分解力</w:t>
              </w:r>
            </w:ins>
            <w:del w:id="616" w:author="岳继光" w:date="2018-10-17T14:58:00Z">
              <w:r w:rsidR="00E22D2B" w:rsidDel="006039B3">
                <w:rPr>
                  <w:rFonts w:hint="eastAsia"/>
                </w:rPr>
                <w:delText>原因</w:delText>
              </w:r>
            </w:del>
            <w:ins w:id="617" w:author="岳继光" w:date="2018-10-17T14:58:00Z">
              <w:r w:rsidR="006039B3">
                <w:rPr>
                  <w:rFonts w:hint="eastAsia"/>
                </w:rPr>
                <w:t>问题</w:t>
              </w:r>
            </w:ins>
            <w:r w:rsidR="00E22D2B">
              <w:rPr>
                <w:rFonts w:hint="eastAsia"/>
              </w:rPr>
              <w:t>导致最终的三维重建结果</w:t>
            </w:r>
            <w:del w:id="618" w:author="岳继光" w:date="2018-10-17T13:42:00Z">
              <w:r w:rsidR="00E22D2B" w:rsidDel="008A4A90">
                <w:rPr>
                  <w:rFonts w:hint="eastAsia"/>
                </w:rPr>
                <w:delText>低于预期</w:delText>
              </w:r>
            </w:del>
            <w:ins w:id="619" w:author="岳继光" w:date="2018-10-17T13:42:00Z">
              <w:r w:rsidR="008A4A90">
                <w:rPr>
                  <w:rFonts w:hint="eastAsia"/>
                </w:rPr>
                <w:t>误差较明显</w:t>
              </w:r>
            </w:ins>
            <w:r w:rsidR="00E22D2B">
              <w:rPr>
                <w:rFonts w:hint="eastAsia"/>
              </w:rPr>
              <w:t>。</w:t>
            </w:r>
            <w:del w:id="620" w:author="岳继光" w:date="2018-10-17T13:41:00Z">
              <w:r w:rsidR="00E22D2B" w:rsidDel="008A4A90">
                <w:rPr>
                  <w:rFonts w:hint="eastAsia"/>
                </w:rPr>
                <w:delText>例如，</w:delText>
              </w:r>
            </w:del>
            <w:r w:rsidR="00E22D2B">
              <w:rPr>
                <w:rFonts w:hint="eastAsia"/>
              </w:rPr>
              <w:t>对于</w:t>
            </w:r>
            <w:r w:rsidR="008361BC">
              <w:rPr>
                <w:rFonts w:hint="eastAsia"/>
              </w:rPr>
              <w:t>目前</w:t>
            </w:r>
            <w:r>
              <w:rPr>
                <w:rFonts w:hint="eastAsia"/>
              </w:rPr>
              <w:t>的</w:t>
            </w:r>
            <w:r w:rsidR="008361BC">
              <w:rPr>
                <w:rFonts w:hint="eastAsia"/>
              </w:rPr>
              <w:t>单目</w:t>
            </w:r>
            <w:r>
              <w:rPr>
                <w:rFonts w:hint="eastAsia"/>
              </w:rPr>
              <w:t>三维重建系统，还</w:t>
            </w:r>
            <w:r w:rsidR="008361BC">
              <w:rPr>
                <w:rFonts w:hint="eastAsia"/>
              </w:rPr>
              <w:t>存在初始化的尺度问题</w:t>
            </w:r>
            <w:r>
              <w:rPr>
                <w:rFonts w:hint="eastAsia"/>
              </w:rPr>
              <w:t>难以确定，以及在相机急转向的情况下出现的运动模糊和</w:t>
            </w:r>
            <w:r w:rsidR="00E22D2B">
              <w:rPr>
                <w:rFonts w:hint="eastAsia"/>
              </w:rPr>
              <w:t>追踪</w:t>
            </w:r>
            <w:del w:id="621" w:author="岳继光" w:date="2018-10-17T15:00:00Z">
              <w:r w:rsidR="00E22D2B" w:rsidDel="006039B3">
                <w:rPr>
                  <w:rFonts w:hint="eastAsia"/>
                </w:rPr>
                <w:delText>的尺度漂移</w:delText>
              </w:r>
            </w:del>
            <w:ins w:id="622" w:author="岳继光" w:date="2018-10-17T15:00:00Z">
              <w:r w:rsidR="006039B3">
                <w:rPr>
                  <w:rFonts w:hint="eastAsia"/>
                </w:rPr>
                <w:t>失效</w:t>
              </w:r>
            </w:ins>
            <w:r w:rsidR="00E22D2B">
              <w:rPr>
                <w:rFonts w:hint="eastAsia"/>
              </w:rPr>
              <w:t>问题</w:t>
            </w:r>
            <w:del w:id="623" w:author="岳继光" w:date="2018-10-17T13:41:00Z">
              <w:r w:rsidR="00E22D2B" w:rsidDel="008A4A90">
                <w:rPr>
                  <w:rFonts w:hint="eastAsia"/>
                </w:rPr>
                <w:delText>，</w:delText>
              </w:r>
            </w:del>
            <w:ins w:id="624" w:author="岳继光" w:date="2018-10-17T13:41:00Z">
              <w:r w:rsidR="008A4A90">
                <w:rPr>
                  <w:rFonts w:hint="eastAsia"/>
                </w:rPr>
                <w:t>。</w:t>
              </w:r>
            </w:ins>
            <w:r w:rsidR="00E22D2B">
              <w:rPr>
                <w:rFonts w:hint="eastAsia"/>
              </w:rPr>
              <w:t>对于</w:t>
            </w:r>
            <w:r w:rsidR="008361BC">
              <w:rPr>
                <w:rFonts w:hint="eastAsia"/>
              </w:rPr>
              <w:t>双目</w:t>
            </w:r>
            <w:r w:rsidR="00E22D2B">
              <w:rPr>
                <w:rFonts w:hint="eastAsia"/>
              </w:rPr>
              <w:t>三维重建系统而言，也存在精度不高和鲁棒性较低</w:t>
            </w:r>
            <w:r w:rsidR="008361BC">
              <w:rPr>
                <w:rFonts w:hint="eastAsia"/>
              </w:rPr>
              <w:t>的问题。</w:t>
            </w:r>
            <w:r w:rsidR="00E22D2B">
              <w:rPr>
                <w:rFonts w:hint="eastAsia"/>
              </w:rPr>
              <w:t>这些问题的存在会对最终的三维重建效果带来很大影响。</w:t>
            </w:r>
          </w:p>
          <w:p w:rsidR="00E22D2B" w:rsidDel="00C23185" w:rsidRDefault="00684F22" w:rsidP="00C23185">
            <w:pPr>
              <w:ind w:firstLineChars="200" w:firstLine="480"/>
              <w:rPr>
                <w:del w:id="625" w:author="csuheshibo@163.com" w:date="2018-10-27T13:36:00Z"/>
                <w:rFonts w:ascii="黑体" w:eastAsia="黑体" w:cs="Times New Roman"/>
                <w:color w:val="000000" w:themeColor="text1"/>
                <w:szCs w:val="24"/>
              </w:rPr>
              <w:pPrChange w:id="626" w:author="csuheshibo@163.com" w:date="2018-10-27T13:36:00Z">
                <w:pPr>
                  <w:spacing w:line="288" w:lineRule="auto"/>
                </w:pPr>
              </w:pPrChange>
            </w:pPr>
            <w:del w:id="627" w:author="岳继光" w:date="2018-10-17T13:43:00Z">
              <w:r w:rsidDel="008A4A90">
                <w:rPr>
                  <w:rFonts w:hint="eastAsia"/>
                </w:rPr>
                <w:delText>阐述</w:delText>
              </w:r>
            </w:del>
            <w:ins w:id="628" w:author="岳继光" w:date="2018-10-17T13:43:00Z">
              <w:r w:rsidR="008A4A90">
                <w:rPr>
                  <w:rFonts w:hint="eastAsia"/>
                </w:rPr>
                <w:t>揭示</w:t>
              </w:r>
            </w:ins>
            <w:ins w:id="629" w:author="岳继光" w:date="2018-10-17T14:05:00Z">
              <w:r w:rsidR="00A661C5">
                <w:rPr>
                  <w:rFonts w:hint="eastAsia"/>
                </w:rPr>
                <w:t>基于</w:t>
              </w:r>
            </w:ins>
            <w:del w:id="630" w:author="岳继光" w:date="2018-10-17T14:05:00Z">
              <w:r w:rsidR="00E22D2B" w:rsidDel="00A661C5">
                <w:rPr>
                  <w:rFonts w:hint="eastAsia"/>
                </w:rPr>
                <w:delText>以单一</w:delText>
              </w:r>
            </w:del>
            <w:ins w:id="631" w:author="岳继光" w:date="2018-10-17T14:05:00Z">
              <w:r w:rsidR="00A661C5">
                <w:rPr>
                  <w:rFonts w:hint="eastAsia"/>
                </w:rPr>
                <w:t>纯</w:t>
              </w:r>
            </w:ins>
            <w:del w:id="632" w:author="岳继光" w:date="2018-10-17T14:07:00Z">
              <w:r w:rsidR="00E22D2B" w:rsidDel="00A606BF">
                <w:rPr>
                  <w:rFonts w:hint="eastAsia"/>
                </w:rPr>
                <w:delText>图像</w:delText>
              </w:r>
            </w:del>
            <w:ins w:id="633" w:author="岳继光" w:date="2018-10-17T14:07:00Z">
              <w:r w:rsidR="00A606BF">
                <w:rPr>
                  <w:rFonts w:hint="eastAsia"/>
                </w:rPr>
                <w:t>视觉</w:t>
              </w:r>
            </w:ins>
            <w:ins w:id="634" w:author="岳继光" w:date="2018-10-17T14:05:00Z">
              <w:r w:rsidR="00A661C5">
                <w:rPr>
                  <w:rFonts w:hint="eastAsia"/>
                </w:rPr>
                <w:t>数据</w:t>
              </w:r>
            </w:ins>
            <w:ins w:id="635" w:author="岳继光" w:date="2018-10-17T14:06:00Z">
              <w:r w:rsidR="00A661C5">
                <w:rPr>
                  <w:rFonts w:hint="eastAsia"/>
                </w:rPr>
                <w:t>进行</w:t>
              </w:r>
            </w:ins>
            <w:del w:id="636" w:author="岳继光" w:date="2018-10-17T14:05:00Z">
              <w:r w:rsidR="00E22D2B" w:rsidDel="00A661C5">
                <w:rPr>
                  <w:rFonts w:hint="eastAsia"/>
                </w:rPr>
                <w:delText>输入作为</w:delText>
              </w:r>
            </w:del>
            <w:r w:rsidR="00E22D2B">
              <w:rPr>
                <w:rFonts w:hint="eastAsia"/>
              </w:rPr>
              <w:t>三维重建效果</w:t>
            </w:r>
            <w:del w:id="637" w:author="岳继光" w:date="2018-10-17T14:06:00Z">
              <w:r w:rsidR="00E22D2B" w:rsidDel="00A661C5">
                <w:rPr>
                  <w:rFonts w:hint="eastAsia"/>
                </w:rPr>
                <w:delText>远</w:delText>
              </w:r>
            </w:del>
            <w:r w:rsidR="00E22D2B">
              <w:rPr>
                <w:rFonts w:hint="eastAsia"/>
              </w:rPr>
              <w:t>低</w:t>
            </w:r>
            <w:ins w:id="638" w:author="岳继光" w:date="2018-10-17T14:06:00Z">
              <w:r w:rsidR="00A661C5">
                <w:rPr>
                  <w:rFonts w:hint="eastAsia"/>
                </w:rPr>
                <w:t>于</w:t>
              </w:r>
            </w:ins>
            <w:r w:rsidR="00E22D2B">
              <w:rPr>
                <w:rFonts w:hint="eastAsia"/>
              </w:rPr>
              <w:t>预期</w:t>
            </w:r>
            <w:r>
              <w:rPr>
                <w:rFonts w:hint="eastAsia"/>
              </w:rPr>
              <w:t>的原因，</w:t>
            </w:r>
            <w:ins w:id="639" w:author="岳继光" w:date="2018-10-17T15:14:00Z">
              <w:r w:rsidR="00AE0B95">
                <w:rPr>
                  <w:rFonts w:hint="eastAsia"/>
                </w:rPr>
                <w:t>在三维重建系统中</w:t>
              </w:r>
            </w:ins>
            <w:del w:id="640" w:author="岳继光" w:date="2018-10-17T14:07:00Z">
              <w:r w:rsidDel="00A606BF">
                <w:rPr>
                  <w:rFonts w:hint="eastAsia"/>
                </w:rPr>
                <w:delText>设计</w:delText>
              </w:r>
            </w:del>
            <w:ins w:id="641" w:author="岳继光" w:date="2018-10-17T14:07:00Z">
              <w:r w:rsidR="00A606BF">
                <w:rPr>
                  <w:rFonts w:hint="eastAsia"/>
                </w:rPr>
                <w:t>研究</w:t>
              </w:r>
            </w:ins>
            <w:ins w:id="642" w:author="岳继光" w:date="2018-10-17T15:13:00Z">
              <w:r w:rsidR="00AE0B95">
                <w:rPr>
                  <w:rFonts w:hint="eastAsia"/>
                </w:rPr>
                <w:t>基于图模型的</w:t>
              </w:r>
            </w:ins>
            <w:ins w:id="643" w:author="岳继光" w:date="2018-10-17T14:11:00Z">
              <w:r w:rsidR="00A606BF">
                <w:rPr>
                  <w:rFonts w:hint="eastAsia"/>
                </w:rPr>
                <w:t>视觉、</w:t>
              </w:r>
              <w:proofErr w:type="gramStart"/>
              <w:r w:rsidR="00A606BF">
                <w:rPr>
                  <w:rFonts w:hint="eastAsia"/>
                </w:rPr>
                <w:t>惯导多源信息</w:t>
              </w:r>
            </w:ins>
            <w:proofErr w:type="gramEnd"/>
            <w:ins w:id="644" w:author="岳继光" w:date="2018-10-17T15:01:00Z">
              <w:r w:rsidR="006039B3">
                <w:rPr>
                  <w:rFonts w:hint="eastAsia"/>
                </w:rPr>
                <w:t>的</w:t>
              </w:r>
            </w:ins>
            <w:ins w:id="645" w:author="岳继光" w:date="2018-10-17T14:11:00Z">
              <w:r w:rsidR="00A606BF">
                <w:rPr>
                  <w:rFonts w:hint="eastAsia"/>
                </w:rPr>
                <w:t>融合机制，</w:t>
              </w:r>
            </w:ins>
            <w:del w:id="646" w:author="岳继光" w:date="2018-10-17T14:07:00Z">
              <w:r w:rsidDel="00A606BF">
                <w:rPr>
                  <w:rFonts w:hint="eastAsia"/>
                </w:rPr>
                <w:delText>一种以</w:delText>
              </w:r>
            </w:del>
            <w:del w:id="647" w:author="岳继光" w:date="2018-10-17T14:11:00Z">
              <w:r w:rsidDel="00A606BF">
                <w:rPr>
                  <w:rFonts w:hint="eastAsia"/>
                </w:rPr>
                <w:delText>视觉</w:delText>
              </w:r>
            </w:del>
            <w:del w:id="648" w:author="岳继光" w:date="2018-10-17T14:08:00Z">
              <w:r w:rsidDel="00A606BF">
                <w:rPr>
                  <w:rFonts w:hint="eastAsia"/>
                </w:rPr>
                <w:delText>加</w:delText>
              </w:r>
            </w:del>
            <w:del w:id="649" w:author="岳继光" w:date="2018-10-17T13:43:00Z">
              <w:r w:rsidDel="008A4A90">
                <w:rPr>
                  <w:rFonts w:hint="eastAsia"/>
                </w:rPr>
                <w:delText>惯性测量单元</w:delText>
              </w:r>
            </w:del>
            <w:del w:id="650" w:author="岳继光" w:date="2018-10-17T14:11:00Z">
              <w:r w:rsidDel="00A606BF">
                <w:rPr>
                  <w:rFonts w:hint="eastAsia"/>
                </w:rPr>
                <w:delText>的信息融合</w:delText>
              </w:r>
            </w:del>
            <w:del w:id="651" w:author="岳继光" w:date="2018-10-17T14:07:00Z">
              <w:r w:rsidDel="00A606BF">
                <w:rPr>
                  <w:rFonts w:hint="eastAsia"/>
                </w:rPr>
                <w:delText>输入模式</w:delText>
              </w:r>
            </w:del>
            <w:del w:id="652" w:author="岳继光" w:date="2018-10-17T14:11:00Z">
              <w:r w:rsidDel="00A606BF">
                <w:rPr>
                  <w:rFonts w:hint="eastAsia"/>
                </w:rPr>
                <w:delText>，</w:delText>
              </w:r>
            </w:del>
            <w:r>
              <w:rPr>
                <w:rFonts w:hint="eastAsia"/>
              </w:rPr>
              <w:t>解决</w:t>
            </w:r>
            <w:del w:id="653" w:author="岳继光" w:date="2018-10-17T14:09:00Z">
              <w:r w:rsidDel="00A606BF">
                <w:rPr>
                  <w:rFonts w:hint="eastAsia"/>
                </w:rPr>
                <w:delText>仅利用</w:delText>
              </w:r>
            </w:del>
            <w:ins w:id="654" w:author="岳继光" w:date="2018-10-17T14:09:00Z">
              <w:r w:rsidR="00A606BF">
                <w:rPr>
                  <w:rFonts w:hint="eastAsia"/>
                </w:rPr>
                <w:t>纯</w:t>
              </w:r>
            </w:ins>
            <w:r>
              <w:rPr>
                <w:rFonts w:hint="eastAsia"/>
              </w:rPr>
              <w:t>视觉</w:t>
            </w:r>
            <w:ins w:id="655" w:author="岳继光" w:date="2018-10-17T14:09:00Z">
              <w:r w:rsidR="00A606BF">
                <w:rPr>
                  <w:rFonts w:hint="eastAsia"/>
                </w:rPr>
                <w:t>三维重建</w:t>
              </w:r>
            </w:ins>
            <w:del w:id="656" w:author="岳继光" w:date="2018-10-17T14:09:00Z">
              <w:r w:rsidDel="00A606BF">
                <w:rPr>
                  <w:rFonts w:hint="eastAsia"/>
                </w:rPr>
                <w:delText>输入带来</w:delText>
              </w:r>
            </w:del>
            <w:ins w:id="657" w:author="岳继光" w:date="2018-10-17T14:09:00Z">
              <w:r w:rsidR="00A606BF">
                <w:rPr>
                  <w:rFonts w:hint="eastAsia"/>
                </w:rPr>
                <w:t>系统</w:t>
              </w:r>
            </w:ins>
            <w:r>
              <w:rPr>
                <w:rFonts w:hint="eastAsia"/>
              </w:rPr>
              <w:t>的初始化</w:t>
            </w:r>
            <w:ins w:id="658" w:author="岳继光" w:date="2018-10-17T14:09:00Z">
              <w:r w:rsidR="00A606BF">
                <w:rPr>
                  <w:rFonts w:hint="eastAsia"/>
                </w:rPr>
                <w:t>不稳定</w:t>
              </w:r>
            </w:ins>
            <w:ins w:id="659" w:author="岳继光" w:date="2018-10-17T13:44:00Z">
              <w:r w:rsidR="008A4A90">
                <w:rPr>
                  <w:rFonts w:hint="eastAsia"/>
                </w:rPr>
                <w:t>、</w:t>
              </w:r>
            </w:ins>
            <w:ins w:id="660" w:author="岳继光" w:date="2018-10-17T14:10:00Z">
              <w:r w:rsidR="00A606BF">
                <w:rPr>
                  <w:rFonts w:hint="eastAsia"/>
                </w:rPr>
                <w:t>大角度转向</w:t>
              </w:r>
            </w:ins>
            <w:ins w:id="661" w:author="岳继光" w:date="2018-10-17T13:44:00Z">
              <w:r w:rsidR="008A4A90">
                <w:rPr>
                  <w:rFonts w:hint="eastAsia"/>
                </w:rPr>
                <w:t>追踪鲁棒性</w:t>
              </w:r>
            </w:ins>
            <w:ins w:id="662" w:author="岳继光" w:date="2018-10-17T14:10:00Z">
              <w:r w:rsidR="00A606BF">
                <w:rPr>
                  <w:rFonts w:hint="eastAsia"/>
                </w:rPr>
                <w:t>差</w:t>
              </w:r>
            </w:ins>
            <w:ins w:id="663" w:author="岳继光" w:date="2018-10-17T13:44:00Z">
              <w:r w:rsidR="008A4A90">
                <w:rPr>
                  <w:rFonts w:hint="eastAsia"/>
                </w:rPr>
                <w:t>、</w:t>
              </w:r>
            </w:ins>
            <w:r>
              <w:rPr>
                <w:rFonts w:hint="eastAsia"/>
              </w:rPr>
              <w:t>尺寸</w:t>
            </w:r>
            <w:ins w:id="664" w:author="岳继光" w:date="2018-10-17T13:44:00Z">
              <w:r w:rsidR="008A4A90">
                <w:rPr>
                  <w:rFonts w:hint="eastAsia"/>
                </w:rPr>
                <w:t>歧义</w:t>
              </w:r>
            </w:ins>
            <w:del w:id="665" w:author="岳继光" w:date="2018-10-17T13:44:00Z">
              <w:r w:rsidDel="008A4A90">
                <w:rPr>
                  <w:rFonts w:hint="eastAsia"/>
                </w:rPr>
                <w:delText>、追踪过程中的初始位姿</w:delText>
              </w:r>
            </w:del>
            <w:r>
              <w:rPr>
                <w:rFonts w:hint="eastAsia"/>
              </w:rPr>
              <w:t>等问题，</w:t>
            </w:r>
            <w:del w:id="666" w:author="岳继光" w:date="2018-10-17T14:11:00Z">
              <w:r w:rsidDel="00A606BF">
                <w:rPr>
                  <w:rFonts w:hint="eastAsia"/>
                </w:rPr>
                <w:delText>构建</w:delText>
              </w:r>
            </w:del>
            <w:del w:id="667" w:author="岳继光" w:date="2018-10-17T13:45:00Z">
              <w:r w:rsidDel="008A4A90">
                <w:rPr>
                  <w:rFonts w:hint="eastAsia"/>
                </w:rPr>
                <w:delText>一类可以融合</w:delText>
              </w:r>
            </w:del>
            <w:del w:id="668" w:author="岳继光" w:date="2018-10-17T14:11:00Z">
              <w:r w:rsidDel="00A606BF">
                <w:rPr>
                  <w:rFonts w:hint="eastAsia"/>
                </w:rPr>
                <w:delText>视觉</w:delText>
              </w:r>
            </w:del>
            <w:del w:id="669" w:author="岳继光" w:date="2018-10-17T13:45:00Z">
              <w:r w:rsidDel="008A4A90">
                <w:rPr>
                  <w:rFonts w:hint="eastAsia"/>
                </w:rPr>
                <w:delText>和</w:delText>
              </w:r>
              <w:r w:rsidR="008A4A90" w:rsidDel="008A4A90">
                <w:rPr>
                  <w:rFonts w:hint="eastAsia"/>
                </w:rPr>
                <w:delText>惯性测量单元的</w:delText>
              </w:r>
            </w:del>
            <w:del w:id="670" w:author="岳继光" w:date="2018-10-17T14:11:00Z">
              <w:r w:rsidR="00240D83" w:rsidDel="00A606BF">
                <w:rPr>
                  <w:rFonts w:hint="eastAsia"/>
                </w:rPr>
                <w:delText>多源</w:delText>
              </w:r>
              <w:r w:rsidDel="00A606BF">
                <w:rPr>
                  <w:rFonts w:hint="eastAsia"/>
                </w:rPr>
                <w:delText>信息融合</w:delText>
              </w:r>
            </w:del>
            <w:del w:id="671" w:author="岳继光" w:date="2018-10-17T13:45:00Z">
              <w:r w:rsidDel="008A4A90">
                <w:rPr>
                  <w:rFonts w:hint="eastAsia"/>
                </w:rPr>
                <w:delText>的</w:delText>
              </w:r>
            </w:del>
            <w:del w:id="672" w:author="岳继光" w:date="2018-10-17T14:11:00Z">
              <w:r w:rsidDel="00A606BF">
                <w:rPr>
                  <w:rFonts w:hint="eastAsia"/>
                </w:rPr>
                <w:delText>机制，</w:delText>
              </w:r>
            </w:del>
            <w:del w:id="673" w:author="岳继光" w:date="2018-10-17T13:45:00Z">
              <w:r w:rsidDel="008A4A90">
                <w:rPr>
                  <w:rFonts w:hint="eastAsia"/>
                </w:rPr>
                <w:delText>建立通过信息融合后的高精度</w:delText>
              </w:r>
            </w:del>
            <w:ins w:id="674" w:author="岳继光" w:date="2018-10-17T13:45:00Z">
              <w:r w:rsidR="008A4A90">
                <w:rPr>
                  <w:rFonts w:hint="eastAsia"/>
                </w:rPr>
                <w:t>提高</w:t>
              </w:r>
            </w:ins>
            <w:r>
              <w:rPr>
                <w:rFonts w:hint="eastAsia"/>
              </w:rPr>
              <w:t>三维重建系统</w:t>
            </w:r>
            <w:ins w:id="675" w:author="岳继光" w:date="2018-10-17T13:46:00Z">
              <w:r w:rsidR="008A4A90">
                <w:rPr>
                  <w:rFonts w:hint="eastAsia"/>
                </w:rPr>
                <w:t>的精度</w:t>
              </w:r>
              <w:r w:rsidR="00E82E33">
                <w:rPr>
                  <w:rFonts w:hint="eastAsia"/>
                </w:rPr>
                <w:t>和鲁棒性</w:t>
              </w:r>
            </w:ins>
            <w:r>
              <w:rPr>
                <w:rFonts w:hint="eastAsia"/>
              </w:rPr>
              <w:t>是本课题的</w:t>
            </w:r>
            <w:del w:id="676" w:author="岳继光" w:date="2018-10-17T15:01:00Z">
              <w:r w:rsidDel="006039B3">
                <w:rPr>
                  <w:rFonts w:hint="eastAsia"/>
                </w:rPr>
                <w:delText>终点</w:delText>
              </w:r>
            </w:del>
            <w:ins w:id="677" w:author="岳继光" w:date="2018-10-17T15:01:00Z">
              <w:r w:rsidR="006039B3">
                <w:rPr>
                  <w:rFonts w:hint="eastAsia"/>
                </w:rPr>
                <w:t>重点</w:t>
              </w:r>
            </w:ins>
            <w:r>
              <w:rPr>
                <w:rFonts w:hint="eastAsia"/>
              </w:rPr>
              <w:t>研究内容。</w:t>
            </w:r>
          </w:p>
          <w:p w:rsidR="00C23185" w:rsidRDefault="00C23185" w:rsidP="00684F22">
            <w:pPr>
              <w:ind w:firstLineChars="200" w:firstLine="480"/>
              <w:rPr>
                <w:ins w:id="678" w:author="csuheshibo@163.com" w:date="2018-10-27T13:36:00Z"/>
              </w:rPr>
            </w:pPr>
          </w:p>
          <w:p w:rsidR="006D744F" w:rsidRPr="0093258C" w:rsidRDefault="00635878" w:rsidP="00C23185">
            <w:pPr>
              <w:ind w:firstLineChars="200" w:firstLine="480"/>
              <w:rPr>
                <w:rFonts w:ascii="宋体" w:hAnsi="宋体"/>
                <w:color w:val="000000" w:themeColor="text1"/>
                <w:szCs w:val="20"/>
              </w:rPr>
              <w:pPrChange w:id="679" w:author="csuheshibo@163.com" w:date="2018-10-27T13:36:00Z">
                <w:pPr>
                  <w:spacing w:line="288" w:lineRule="auto"/>
                </w:pPr>
              </w:pPrChange>
            </w:pPr>
            <w:del w:id="680" w:author="csuheshibo@163.com" w:date="2018-10-27T13:36:00Z">
              <w:r w:rsidRPr="0093258C" w:rsidDel="00C23185">
                <w:rPr>
                  <w:rFonts w:ascii="黑体" w:eastAsia="黑体" w:cs="Times New Roman" w:hint="eastAsia"/>
                  <w:color w:val="000000" w:themeColor="text1"/>
                  <w:szCs w:val="24"/>
                </w:rPr>
                <w:delText>3.2.3</w:delText>
              </w:r>
            </w:del>
            <w:ins w:id="681" w:author="csuheshibo@163.com" w:date="2018-10-27T13:36:00Z">
              <w:r w:rsidR="00C23185">
                <w:rPr>
                  <w:rFonts w:ascii="黑体" w:eastAsia="黑体" w:cs="Times New Roman" w:hint="eastAsia"/>
                  <w:color w:val="000000" w:themeColor="text1"/>
                  <w:szCs w:val="24"/>
                </w:rPr>
                <w:t>（3）</w:t>
              </w:r>
            </w:ins>
            <w:ins w:id="682" w:author="岳继光" w:date="2018-10-17T11:17:00Z">
              <w:r w:rsidR="006467C3" w:rsidRPr="0093258C">
                <w:rPr>
                  <w:rFonts w:ascii="黑体" w:eastAsia="黑体" w:cs="Times New Roman" w:hint="eastAsia"/>
                  <w:color w:val="000000" w:themeColor="text1"/>
                  <w:szCs w:val="24"/>
                </w:rPr>
                <w:t>语义</w:t>
              </w:r>
            </w:ins>
            <w:r w:rsidR="00350FDE" w:rsidRPr="0093258C">
              <w:rPr>
                <w:rFonts w:ascii="黑体" w:eastAsia="黑体" w:cs="Times New Roman" w:hint="eastAsia"/>
                <w:color w:val="000000" w:themeColor="text1"/>
                <w:szCs w:val="24"/>
              </w:rPr>
              <w:t>结构化</w:t>
            </w:r>
            <w:del w:id="683" w:author="岳继光" w:date="2018-10-17T11:17:00Z">
              <w:r w:rsidR="00350FDE" w:rsidRPr="0093258C" w:rsidDel="006467C3">
                <w:rPr>
                  <w:rFonts w:ascii="黑体" w:eastAsia="黑体" w:cs="Times New Roman" w:hint="eastAsia"/>
                  <w:color w:val="000000" w:themeColor="text1"/>
                  <w:szCs w:val="24"/>
                </w:rPr>
                <w:delText>语义</w:delText>
              </w:r>
            </w:del>
            <w:r w:rsidR="00350FDE" w:rsidRPr="0093258C">
              <w:rPr>
                <w:rFonts w:ascii="黑体" w:eastAsia="黑体" w:cs="Times New Roman" w:hint="eastAsia"/>
                <w:color w:val="000000" w:themeColor="text1"/>
                <w:szCs w:val="24"/>
              </w:rPr>
              <w:t>地图</w:t>
            </w:r>
            <w:del w:id="684" w:author="岳继光" w:date="2018-10-17T11:17:00Z">
              <w:r w:rsidR="00350FDE" w:rsidRPr="0093258C" w:rsidDel="006467C3">
                <w:rPr>
                  <w:rFonts w:ascii="黑体" w:eastAsia="黑体" w:cs="Times New Roman" w:hint="eastAsia"/>
                  <w:color w:val="000000" w:themeColor="text1"/>
                  <w:szCs w:val="24"/>
                </w:rPr>
                <w:delText>构成</w:delText>
              </w:r>
            </w:del>
            <w:ins w:id="685" w:author="岳继光" w:date="2018-10-17T11:17:00Z">
              <w:r w:rsidR="006467C3">
                <w:rPr>
                  <w:rFonts w:ascii="黑体" w:eastAsia="黑体" w:cs="Times New Roman" w:hint="eastAsia"/>
                  <w:color w:val="000000" w:themeColor="text1"/>
                  <w:szCs w:val="24"/>
                </w:rPr>
                <w:t>构建方法</w:t>
              </w:r>
            </w:ins>
            <w:r w:rsidR="00350FDE" w:rsidRPr="0093258C">
              <w:rPr>
                <w:rFonts w:ascii="黑体" w:eastAsia="黑体" w:cs="Times New Roman" w:hint="eastAsia"/>
                <w:color w:val="000000" w:themeColor="text1"/>
                <w:szCs w:val="24"/>
              </w:rPr>
              <w:t>研究</w:t>
            </w:r>
          </w:p>
          <w:p w:rsidR="00A661C5" w:rsidRDefault="00A661C5" w:rsidP="0097306E">
            <w:pPr>
              <w:ind w:firstLineChars="200" w:firstLine="480"/>
              <w:rPr>
                <w:ins w:id="686" w:author="岳继光" w:date="2018-10-17T14:01:00Z"/>
              </w:rPr>
            </w:pPr>
            <w:ins w:id="687" w:author="岳继光" w:date="2018-10-17T13:56:00Z">
              <w:r>
                <w:rPr>
                  <w:rFonts w:hint="eastAsia"/>
                </w:rPr>
                <w:t>点云地图分为稀疏</w:t>
              </w:r>
              <w:r>
                <w:rPr>
                  <w:rFonts w:ascii="宋体" w:hAnsi="宋体" w:hint="eastAsia"/>
                </w:rPr>
                <w:t>、</w:t>
              </w:r>
              <w:r>
                <w:rPr>
                  <w:rFonts w:hint="eastAsia"/>
                </w:rPr>
                <w:t>半稠密</w:t>
              </w:r>
            </w:ins>
            <w:ins w:id="688" w:author="岳继光" w:date="2018-10-17T13:57:00Z">
              <w:r>
                <w:rPr>
                  <w:rFonts w:hint="eastAsia"/>
                </w:rPr>
                <w:t>及稠密地图，分别由稀疏特征点</w:t>
              </w:r>
              <w:r>
                <w:rPr>
                  <w:rFonts w:ascii="宋体" w:hAnsi="宋体" w:hint="eastAsia"/>
                </w:rPr>
                <w:t>、半稠密边缘轮廓特征及稠密</w:t>
              </w:r>
            </w:ins>
            <w:ins w:id="689" w:author="岳继光" w:date="2018-10-17T13:58:00Z">
              <w:r>
                <w:rPr>
                  <w:rFonts w:ascii="宋体" w:hAnsi="宋体" w:hint="eastAsia"/>
                </w:rPr>
                <w:t>像素点作为特征进行地图构建</w:t>
              </w:r>
              <w:r>
                <w:rPr>
                  <w:rFonts w:hint="eastAsia"/>
                </w:rPr>
                <w:t>。点云地图</w:t>
              </w:r>
            </w:ins>
            <w:ins w:id="690" w:author="岳继光" w:date="2018-10-17T13:59:00Z">
              <w:r>
                <w:rPr>
                  <w:rFonts w:hint="eastAsia"/>
                </w:rPr>
                <w:t>多用于计算机视觉的定位应用，但是由于</w:t>
              </w:r>
            </w:ins>
            <w:ins w:id="691" w:author="岳继光" w:date="2018-10-17T13:58:00Z">
              <w:r>
                <w:rPr>
                  <w:rFonts w:hint="eastAsia"/>
                </w:rPr>
                <w:t>缺少</w:t>
              </w:r>
            </w:ins>
            <w:ins w:id="692" w:author="岳继光" w:date="2018-10-17T13:59:00Z">
              <w:r>
                <w:rPr>
                  <w:rFonts w:hint="eastAsia"/>
                </w:rPr>
                <w:t>语义和结构化信息</w:t>
              </w:r>
            </w:ins>
            <w:ins w:id="693" w:author="岳继光" w:date="2018-10-17T14:00:00Z">
              <w:r>
                <w:rPr>
                  <w:rFonts w:hint="eastAsia"/>
                </w:rPr>
                <w:t>很难直接被人类理解，</w:t>
              </w:r>
            </w:ins>
            <w:ins w:id="694" w:author="岳继光" w:date="2018-10-17T14:01:00Z">
              <w:r>
                <w:rPr>
                  <w:rFonts w:hint="eastAsia"/>
                </w:rPr>
                <w:t>也很难将环境中的语义结构先验知识融入到优化流程中</w:t>
              </w:r>
            </w:ins>
            <w:ins w:id="695" w:author="岳继光" w:date="2018-10-17T13:59:00Z">
              <w:r>
                <w:rPr>
                  <w:rFonts w:hint="eastAsia"/>
                </w:rPr>
                <w:t>。</w:t>
              </w:r>
            </w:ins>
            <w:ins w:id="696" w:author="岳继光" w:date="2018-10-17T14:01:00Z">
              <w:r>
                <w:rPr>
                  <w:rFonts w:hint="eastAsia"/>
                </w:rPr>
                <w:t>为提高</w:t>
              </w:r>
            </w:ins>
            <w:ins w:id="697" w:author="岳继光" w:date="2018-10-17T14:02:00Z">
              <w:r>
                <w:rPr>
                  <w:rFonts w:hint="eastAsia"/>
                </w:rPr>
                <w:t>三维重建地图的友好程度，便于定位及路径规划等应用</w:t>
              </w:r>
            </w:ins>
            <w:ins w:id="698" w:author="岳继光" w:date="2018-10-17T14:03:00Z">
              <w:r w:rsidR="00E90FEA">
                <w:rPr>
                  <w:rFonts w:hint="eastAsia"/>
                </w:rPr>
                <w:t>设计，本研究内容将</w:t>
              </w:r>
            </w:ins>
            <w:ins w:id="699" w:author="岳继光" w:date="2018-10-17T15:18:00Z">
              <w:r w:rsidR="00E90FEA">
                <w:rPr>
                  <w:rFonts w:hint="eastAsia"/>
                </w:rPr>
                <w:t>进行</w:t>
              </w:r>
            </w:ins>
            <w:ins w:id="700" w:author="岳继光" w:date="2018-10-17T14:03:00Z">
              <w:r w:rsidRPr="00A661C5">
                <w:rPr>
                  <w:rFonts w:hint="eastAsia"/>
                </w:rPr>
                <w:t>语义结构化地图构建方法研究</w:t>
              </w:r>
              <w:r>
                <w:rPr>
                  <w:rFonts w:hint="eastAsia"/>
                </w:rPr>
                <w:t>。</w:t>
              </w:r>
            </w:ins>
          </w:p>
          <w:p w:rsidR="0097306E" w:rsidDel="00A661C5" w:rsidRDefault="0097306E" w:rsidP="0097306E">
            <w:pPr>
              <w:ind w:firstLineChars="200" w:firstLine="480"/>
              <w:rPr>
                <w:del w:id="701" w:author="岳继光" w:date="2018-10-17T14:03:00Z"/>
              </w:rPr>
            </w:pPr>
            <w:del w:id="702" w:author="岳继光" w:date="2018-10-17T14:03:00Z">
              <w:r w:rsidDel="00A661C5">
                <w:rPr>
                  <w:rFonts w:hint="eastAsia"/>
                </w:rPr>
                <w:delText>稠密地图不再由稀疏的特征点或者物体轮廓线构成，而是利用信息最丰富的面结构来建立地图。大多数能够建立稠密地图的</w:delText>
              </w:r>
              <w:r w:rsidDel="00A661C5">
                <w:rPr>
                  <w:rFonts w:hint="eastAsia"/>
                </w:rPr>
                <w:delText xml:space="preserve"> vSLAM </w:delText>
              </w:r>
              <w:r w:rsidDel="00A661C5">
                <w:rPr>
                  <w:rFonts w:hint="eastAsia"/>
                </w:rPr>
                <w:delText>算法一般利用</w:delText>
              </w:r>
              <w:r w:rsidDel="00A661C5">
                <w:rPr>
                  <w:rFonts w:hint="eastAsia"/>
                </w:rPr>
                <w:delText xml:space="preserve"> RGB-D</w:delText>
              </w:r>
              <w:r w:rsidDel="00A661C5">
                <w:rPr>
                  <w:rFonts w:hint="eastAsia"/>
                </w:rPr>
                <w:delText>传感器作为输入，对于所获取的点云数据和纹理数据在</w:delText>
              </w:r>
              <w:r w:rsidDel="00A661C5">
                <w:rPr>
                  <w:rFonts w:hint="eastAsia"/>
                </w:rPr>
                <w:delText xml:space="preserve"> SLAM </w:delText>
              </w:r>
              <w:r w:rsidDel="00A661C5">
                <w:rPr>
                  <w:rFonts w:hint="eastAsia"/>
                </w:rPr>
                <w:delText>流程中完成融合形成稠密地图。本课题将提出一种从三维重建系统中得到稀疏点云转化为稠密点云后构建的语义地图。</w:delText>
              </w:r>
            </w:del>
          </w:p>
          <w:p w:rsidR="0093778F" w:rsidRPr="00567CC4" w:rsidRDefault="00D9450D">
            <w:pPr>
              <w:ind w:firstLineChars="200" w:firstLine="480"/>
            </w:pPr>
            <w:bookmarkStart w:id="703" w:name="OLE_LINK5"/>
            <w:bookmarkStart w:id="704" w:name="OLE_LINK6"/>
            <w:ins w:id="705" w:author="岳继光" w:date="2018-10-17T13:50:00Z">
              <w:r>
                <w:rPr>
                  <w:rFonts w:hint="eastAsia"/>
                </w:rPr>
                <w:t>本课题</w:t>
              </w:r>
            </w:ins>
            <w:ins w:id="706" w:author="岳继光" w:date="2018-10-17T13:48:00Z">
              <w:r>
                <w:rPr>
                  <w:rFonts w:hint="eastAsia"/>
                </w:rPr>
                <w:t>基于</w:t>
              </w:r>
            </w:ins>
            <w:del w:id="707" w:author="岳继光" w:date="2018-10-17T13:47:00Z">
              <w:r w:rsidR="0093258C" w:rsidDel="00D9450D">
                <w:rPr>
                  <w:rFonts w:hint="eastAsia"/>
                </w:rPr>
                <w:delText>阐述稀疏点云无法直接提取语义线条的原因，提出</w:delText>
              </w:r>
            </w:del>
            <w:del w:id="708" w:author="岳继光" w:date="2018-10-17T13:48:00Z">
              <w:r w:rsidR="0093258C" w:rsidDel="00D9450D">
                <w:rPr>
                  <w:rFonts w:hint="eastAsia"/>
                </w:rPr>
                <w:delText>由</w:delText>
              </w:r>
            </w:del>
            <w:proofErr w:type="gramStart"/>
            <w:r w:rsidR="0093258C">
              <w:rPr>
                <w:rFonts w:hint="eastAsia"/>
              </w:rPr>
              <w:t>稀疏点</w:t>
            </w:r>
            <w:proofErr w:type="gramEnd"/>
            <w:r w:rsidR="0093258C">
              <w:rPr>
                <w:rFonts w:hint="eastAsia"/>
              </w:rPr>
              <w:t>云</w:t>
            </w:r>
            <w:ins w:id="709" w:author="岳继光" w:date="2018-10-17T13:48:00Z">
              <w:r>
                <w:rPr>
                  <w:rFonts w:hint="eastAsia"/>
                </w:rPr>
                <w:t>地图</w:t>
              </w:r>
            </w:ins>
            <w:ins w:id="710" w:author="岳继光" w:date="2018-10-17T13:50:00Z">
              <w:r>
                <w:rPr>
                  <w:rFonts w:hint="eastAsia"/>
                </w:rPr>
                <w:t>利用多视立体成像技术</w:t>
              </w:r>
            </w:ins>
            <w:ins w:id="711" w:author="岳继光" w:date="2018-10-17T13:48:00Z">
              <w:r>
                <w:rPr>
                  <w:rFonts w:hint="eastAsia"/>
                </w:rPr>
                <w:t>生成</w:t>
              </w:r>
            </w:ins>
            <w:del w:id="712" w:author="岳继光" w:date="2018-10-17T13:48:00Z">
              <w:r w:rsidR="0093258C" w:rsidDel="00D9450D">
                <w:rPr>
                  <w:rFonts w:hint="eastAsia"/>
                </w:rPr>
                <w:delText>构建</w:delText>
              </w:r>
            </w:del>
            <w:r w:rsidR="0093258C">
              <w:rPr>
                <w:rFonts w:hint="eastAsia"/>
              </w:rPr>
              <w:t>稠密</w:t>
            </w:r>
            <w:ins w:id="713" w:author="岳继光" w:date="2018-10-17T15:20:00Z">
              <w:r w:rsidR="00E90FEA">
                <w:rPr>
                  <w:rFonts w:hint="eastAsia"/>
                </w:rPr>
                <w:t>/</w:t>
              </w:r>
              <w:r w:rsidR="00E90FEA">
                <w:rPr>
                  <w:rFonts w:hint="eastAsia"/>
                </w:rPr>
                <w:t>半</w:t>
              </w:r>
              <w:proofErr w:type="gramStart"/>
              <w:r w:rsidR="00E90FEA">
                <w:rPr>
                  <w:rFonts w:hint="eastAsia"/>
                </w:rPr>
                <w:t>稠密</w:t>
              </w:r>
            </w:ins>
            <w:r w:rsidR="0093258C">
              <w:rPr>
                <w:rFonts w:hint="eastAsia"/>
              </w:rPr>
              <w:t>点</w:t>
            </w:r>
            <w:proofErr w:type="gramEnd"/>
            <w:r w:rsidR="0093258C">
              <w:rPr>
                <w:rFonts w:hint="eastAsia"/>
              </w:rPr>
              <w:t>云</w:t>
            </w:r>
            <w:del w:id="714" w:author="岳继光" w:date="2018-10-17T13:50:00Z">
              <w:r w:rsidR="0093258C" w:rsidDel="00D9450D">
                <w:rPr>
                  <w:rFonts w:hint="eastAsia"/>
                </w:rPr>
                <w:delText>的</w:delText>
              </w:r>
            </w:del>
            <w:del w:id="715" w:author="岳继光" w:date="2018-10-17T13:48:00Z">
              <w:r w:rsidR="0093258C" w:rsidDel="00D9450D">
                <w:rPr>
                  <w:rFonts w:hint="eastAsia"/>
                </w:rPr>
                <w:delText>过程</w:delText>
              </w:r>
            </w:del>
            <w:r w:rsidR="0093258C">
              <w:rPr>
                <w:rFonts w:hint="eastAsia"/>
              </w:rPr>
              <w:t>，</w:t>
            </w:r>
            <w:ins w:id="716" w:author="岳继光" w:date="2018-10-17T13:53:00Z">
              <w:r>
                <w:rPr>
                  <w:rFonts w:hint="eastAsia"/>
                </w:rPr>
                <w:t>融合</w:t>
              </w:r>
            </w:ins>
            <w:ins w:id="717" w:author="岳继光" w:date="2018-10-17T13:49:00Z">
              <w:r>
                <w:rPr>
                  <w:rFonts w:hint="eastAsia"/>
                </w:rPr>
                <w:t>图像和稠密</w:t>
              </w:r>
            </w:ins>
            <w:ins w:id="718" w:author="岳继光" w:date="2018-10-17T15:20:00Z">
              <w:r w:rsidR="00E90FEA">
                <w:rPr>
                  <w:rFonts w:hint="eastAsia"/>
                </w:rPr>
                <w:t>/</w:t>
              </w:r>
              <w:r w:rsidR="00E90FEA">
                <w:rPr>
                  <w:rFonts w:hint="eastAsia"/>
                </w:rPr>
                <w:t>半</w:t>
              </w:r>
              <w:proofErr w:type="gramStart"/>
              <w:r w:rsidR="00E90FEA">
                <w:rPr>
                  <w:rFonts w:hint="eastAsia"/>
                </w:rPr>
                <w:t>稠密</w:t>
              </w:r>
            </w:ins>
            <w:ins w:id="719" w:author="岳继光" w:date="2018-10-17T13:49:00Z">
              <w:r>
                <w:rPr>
                  <w:rFonts w:hint="eastAsia"/>
                </w:rPr>
                <w:t>点云</w:t>
              </w:r>
            </w:ins>
            <w:ins w:id="720" w:author="岳继光" w:date="2018-10-17T13:53:00Z">
              <w:r>
                <w:rPr>
                  <w:rFonts w:hint="eastAsia"/>
                </w:rPr>
                <w:t>数据</w:t>
              </w:r>
            </w:ins>
            <w:proofErr w:type="gramEnd"/>
            <w:ins w:id="721" w:author="岳继光" w:date="2018-10-17T13:49:00Z">
              <w:r>
                <w:rPr>
                  <w:rFonts w:hint="eastAsia"/>
                </w:rPr>
                <w:t>检测</w:t>
              </w:r>
            </w:ins>
            <w:ins w:id="722" w:author="岳继光" w:date="2018-10-17T13:52:00Z">
              <w:r>
                <w:rPr>
                  <w:rFonts w:hint="eastAsia"/>
                </w:rPr>
                <w:t>并</w:t>
              </w:r>
            </w:ins>
            <w:ins w:id="723" w:author="岳继光" w:date="2018-10-17T13:49:00Z">
              <w:r>
                <w:rPr>
                  <w:rFonts w:hint="eastAsia"/>
                </w:rPr>
                <w:t>抽象出语义结构元素，</w:t>
              </w:r>
            </w:ins>
            <w:ins w:id="724" w:author="岳继光" w:date="2018-10-17T13:53:00Z">
              <w:r>
                <w:rPr>
                  <w:rFonts w:hint="eastAsia"/>
                </w:rPr>
                <w:t>研究</w:t>
              </w:r>
            </w:ins>
            <w:ins w:id="725" w:author="岳继光" w:date="2018-10-17T14:04:00Z">
              <w:r w:rsidR="00A661C5">
                <w:rPr>
                  <w:rFonts w:hint="eastAsia"/>
                </w:rPr>
                <w:t>融入</w:t>
              </w:r>
            </w:ins>
            <w:ins w:id="726" w:author="岳继光" w:date="2018-10-17T13:53:00Z">
              <w:r>
                <w:rPr>
                  <w:rFonts w:hint="eastAsia"/>
                </w:rPr>
                <w:t>语义结构</w:t>
              </w:r>
            </w:ins>
            <w:ins w:id="727" w:author="岳继光" w:date="2018-10-17T14:04:00Z">
              <w:r w:rsidR="00A661C5">
                <w:rPr>
                  <w:rFonts w:hint="eastAsia"/>
                </w:rPr>
                <w:t>先验知识的</w:t>
              </w:r>
            </w:ins>
            <w:ins w:id="728" w:author="岳继光" w:date="2018-10-17T13:54:00Z">
              <w:r>
                <w:rPr>
                  <w:rFonts w:hint="eastAsia"/>
                </w:rPr>
                <w:t>全局</w:t>
              </w:r>
              <w:proofErr w:type="gramStart"/>
              <w:r>
                <w:rPr>
                  <w:rFonts w:hint="eastAsia"/>
                </w:rPr>
                <w:t>优化</w:t>
              </w:r>
            </w:ins>
            <w:ins w:id="729" w:author="岳继光" w:date="2018-10-17T14:05:00Z">
              <w:r w:rsidR="00A661C5">
                <w:rPr>
                  <w:rFonts w:hint="eastAsia"/>
                </w:rPr>
                <w:t>建图</w:t>
              </w:r>
            </w:ins>
            <w:ins w:id="730" w:author="岳继光" w:date="2018-10-17T13:54:00Z">
              <w:r>
                <w:rPr>
                  <w:rFonts w:hint="eastAsia"/>
                </w:rPr>
                <w:t>方法</w:t>
              </w:r>
              <w:proofErr w:type="gramEnd"/>
              <w:r>
                <w:rPr>
                  <w:rFonts w:hint="eastAsia"/>
                </w:rPr>
                <w:t>，</w:t>
              </w:r>
            </w:ins>
            <w:del w:id="731" w:author="岳继光" w:date="2018-10-17T13:54:00Z">
              <w:r w:rsidR="00567CC4" w:rsidDel="00D9450D">
                <w:rPr>
                  <w:rFonts w:hint="eastAsia"/>
                </w:rPr>
                <w:delText>构建一种可以从稠密点云中提取语义线条的基本方法，</w:delText>
              </w:r>
            </w:del>
            <w:r w:rsidR="00567CC4">
              <w:rPr>
                <w:rFonts w:hint="eastAsia"/>
              </w:rPr>
              <w:t>建立</w:t>
            </w:r>
            <w:del w:id="732" w:author="岳继光" w:date="2018-10-17T13:54:00Z">
              <w:r w:rsidR="00567CC4" w:rsidDel="00D9450D">
                <w:rPr>
                  <w:rFonts w:hint="eastAsia"/>
                </w:rPr>
                <w:delText>一种由三维重建系统到</w:delText>
              </w:r>
            </w:del>
            <w:ins w:id="733" w:author="岳继光" w:date="2018-10-17T13:54:00Z">
              <w:r>
                <w:rPr>
                  <w:rFonts w:hint="eastAsia"/>
                </w:rPr>
                <w:t>语义</w:t>
              </w:r>
            </w:ins>
            <w:r w:rsidR="00567CC4">
              <w:rPr>
                <w:rFonts w:hint="eastAsia"/>
              </w:rPr>
              <w:t>结构化</w:t>
            </w:r>
            <w:del w:id="734" w:author="岳继光" w:date="2018-10-17T13:55:00Z">
              <w:r w:rsidR="00567CC4" w:rsidDel="00D9450D">
                <w:rPr>
                  <w:rFonts w:hint="eastAsia"/>
                </w:rPr>
                <w:delText>语义</w:delText>
              </w:r>
            </w:del>
            <w:del w:id="735" w:author="岳继光" w:date="2018-10-17T15:24:00Z">
              <w:r w:rsidR="00E90FEA" w:rsidDel="00E90FEA">
                <w:rPr>
                  <w:rFonts w:hint="eastAsia"/>
                </w:rPr>
                <w:delText>地图</w:delText>
              </w:r>
            </w:del>
            <w:ins w:id="736" w:author="岳继光" w:date="2018-10-17T15:24:00Z">
              <w:r w:rsidR="00E90FEA">
                <w:rPr>
                  <w:rFonts w:hint="eastAsia"/>
                </w:rPr>
                <w:t>构图</w:t>
              </w:r>
            </w:ins>
            <w:del w:id="737" w:author="岳继光" w:date="2018-10-17T13:54:00Z">
              <w:r w:rsidR="00567CC4" w:rsidDel="00D9450D">
                <w:rPr>
                  <w:rFonts w:hint="eastAsia"/>
                </w:rPr>
                <w:delText>构成</w:delText>
              </w:r>
            </w:del>
            <w:ins w:id="738" w:author="岳继光" w:date="2018-10-17T13:54:00Z">
              <w:r>
                <w:rPr>
                  <w:rFonts w:hint="eastAsia"/>
                </w:rPr>
                <w:t>三维重建</w:t>
              </w:r>
            </w:ins>
            <w:r w:rsidR="00567CC4">
              <w:rPr>
                <w:rFonts w:hint="eastAsia"/>
              </w:rPr>
              <w:t>系统</w:t>
            </w:r>
            <w:del w:id="739" w:author="岳继光" w:date="2018-10-17T13:55:00Z">
              <w:r w:rsidR="00567CC4" w:rsidDel="00D9450D">
                <w:rPr>
                  <w:rFonts w:hint="eastAsia"/>
                </w:rPr>
                <w:delText>的一般流程</w:delText>
              </w:r>
            </w:del>
            <w:r w:rsidR="00567CC4">
              <w:rPr>
                <w:rFonts w:hint="eastAsia"/>
              </w:rPr>
              <w:t>是本项目的重点研究内容。</w:t>
            </w:r>
            <w:bookmarkEnd w:id="703"/>
            <w:bookmarkEnd w:id="704"/>
          </w:p>
        </w:tc>
      </w:tr>
    </w:tbl>
    <w:p w:rsidR="0093778F" w:rsidRDefault="0093778F" w:rsidP="005B642B">
      <w:pPr>
        <w:rPr>
          <w:rFonts w:eastAsia="黑体" w:cs="Times New Roman"/>
          <w:szCs w:val="24"/>
        </w:rPr>
      </w:pPr>
    </w:p>
    <w:p w:rsidR="002B153B" w:rsidRDefault="0093778F" w:rsidP="0093778F">
      <w:pPr>
        <w:widowControl/>
        <w:spacing w:line="240" w:lineRule="auto"/>
        <w:jc w:val="left"/>
        <w:rPr>
          <w:rFonts w:eastAsia="黑体" w:cs="Times New Roman"/>
          <w:szCs w:val="24"/>
        </w:rPr>
      </w:pPr>
      <w:r>
        <w:rPr>
          <w:rFonts w:eastAsia="黑体" w:cs="Times New Roman"/>
          <w:szCs w:val="24"/>
        </w:rPr>
        <w:br w:type="page"/>
      </w:r>
    </w:p>
    <w:p w:rsidR="005B642B" w:rsidRPr="005B642B" w:rsidRDefault="005B642B" w:rsidP="005B642B">
      <w:pPr>
        <w:rPr>
          <w:rFonts w:eastAsia="黑体" w:cs="Times New Roman"/>
          <w:b/>
          <w:szCs w:val="24"/>
        </w:rPr>
      </w:pPr>
      <w:r w:rsidRPr="005B642B">
        <w:rPr>
          <w:rFonts w:eastAsia="黑体" w:cs="Times New Roman" w:hint="eastAsia"/>
          <w:szCs w:val="24"/>
        </w:rPr>
        <w:lastRenderedPageBreak/>
        <w:t>4</w:t>
      </w:r>
      <w:r w:rsidRPr="005B642B">
        <w:rPr>
          <w:rFonts w:eastAsia="黑体" w:cs="Times New Roman" w:hint="eastAsia"/>
          <w:szCs w:val="24"/>
        </w:rPr>
        <w:t>．拟解决的关键技术</w:t>
      </w:r>
    </w:p>
    <w:tbl>
      <w:tblPr>
        <w:tblStyle w:val="aa"/>
        <w:tblW w:w="0" w:type="auto"/>
        <w:tblLook w:val="04A0" w:firstRow="1" w:lastRow="0" w:firstColumn="1" w:lastColumn="0" w:noHBand="0" w:noVBand="1"/>
        <w:tblPrChange w:id="740" w:author="csuheshibo@163.com" w:date="2018-10-19T21:44:00Z">
          <w:tblPr>
            <w:tblStyle w:val="aa"/>
            <w:tblW w:w="0" w:type="auto"/>
            <w:tblLook w:val="04A0" w:firstRow="1" w:lastRow="0" w:firstColumn="1" w:lastColumn="0" w:noHBand="0" w:noVBand="1"/>
          </w:tblPr>
        </w:tblPrChange>
      </w:tblPr>
      <w:tblGrid>
        <w:gridCol w:w="8276"/>
        <w:tblGridChange w:id="741">
          <w:tblGrid>
            <w:gridCol w:w="8276"/>
          </w:tblGrid>
        </w:tblGridChange>
      </w:tblGrid>
      <w:tr w:rsidR="005B642B" w:rsidTr="00980CBE">
        <w:trPr>
          <w:trHeight w:val="12962"/>
          <w:trPrChange w:id="742" w:author="csuheshibo@163.com" w:date="2018-10-19T21:44:00Z">
            <w:trPr>
              <w:trHeight w:val="6208"/>
            </w:trPr>
          </w:trPrChange>
        </w:trPr>
        <w:tc>
          <w:tcPr>
            <w:tcW w:w="8276" w:type="dxa"/>
            <w:tcBorders>
              <w:top w:val="single" w:sz="12" w:space="0" w:color="auto"/>
              <w:left w:val="single" w:sz="12" w:space="0" w:color="auto"/>
              <w:bottom w:val="single" w:sz="12" w:space="0" w:color="auto"/>
              <w:right w:val="single" w:sz="12" w:space="0" w:color="auto"/>
            </w:tcBorders>
            <w:tcPrChange w:id="743" w:author="csuheshibo@163.com" w:date="2018-10-19T21:44:00Z">
              <w:tcPr>
                <w:tcW w:w="8276" w:type="dxa"/>
                <w:tcBorders>
                  <w:top w:val="single" w:sz="12" w:space="0" w:color="auto"/>
                  <w:left w:val="single" w:sz="12" w:space="0" w:color="auto"/>
                  <w:bottom w:val="single" w:sz="12" w:space="0" w:color="auto"/>
                  <w:right w:val="single" w:sz="12" w:space="0" w:color="auto"/>
                </w:tcBorders>
              </w:tcPr>
            </w:tcPrChange>
          </w:tcPr>
          <w:p w:rsidR="005B642B" w:rsidRPr="005B642B" w:rsidRDefault="005B642B" w:rsidP="005B642B">
            <w:pPr>
              <w:spacing w:before="120"/>
              <w:rPr>
                <w:rFonts w:ascii="黑体" w:eastAsia="黑体" w:cs="Times New Roman"/>
                <w:szCs w:val="24"/>
              </w:rPr>
            </w:pPr>
            <w:r w:rsidRPr="005B642B">
              <w:rPr>
                <w:rFonts w:ascii="黑体" w:eastAsia="黑体" w:cs="Times New Roman" w:hint="eastAsia"/>
                <w:szCs w:val="24"/>
              </w:rPr>
              <w:t>明确工作中的关键技术难点，</w:t>
            </w:r>
            <w:r w:rsidRPr="00153637">
              <w:rPr>
                <w:rFonts w:ascii="黑体" w:eastAsia="黑体" w:cs="Times New Roman" w:hint="eastAsia"/>
                <w:szCs w:val="24"/>
              </w:rPr>
              <w:t>提出解决的方法</w:t>
            </w:r>
          </w:p>
          <w:p w:rsidR="00A6436F" w:rsidRDefault="00A6436F" w:rsidP="00C23185">
            <w:pPr>
              <w:pStyle w:val="a9"/>
              <w:numPr>
                <w:ilvl w:val="0"/>
                <w:numId w:val="25"/>
              </w:numPr>
              <w:spacing w:before="120"/>
              <w:ind w:firstLineChars="0"/>
              <w:rPr>
                <w:rFonts w:ascii="黑体" w:eastAsia="黑体" w:cs="Times New Roman"/>
                <w:szCs w:val="24"/>
              </w:rPr>
              <w:pPrChange w:id="744" w:author="csuheshibo@163.com" w:date="2018-10-27T13:36:00Z">
                <w:pPr>
                  <w:spacing w:line="288" w:lineRule="auto"/>
                </w:pPr>
              </w:pPrChange>
            </w:pPr>
            <w:del w:id="745" w:author="csuheshibo@163.com" w:date="2018-10-27T13:36:00Z">
              <w:r w:rsidDel="00C23185">
                <w:rPr>
                  <w:rFonts w:ascii="黑体" w:eastAsia="黑体" w:cs="Times New Roman" w:hint="eastAsia"/>
                  <w:szCs w:val="24"/>
                </w:rPr>
                <w:delText>4</w:delText>
              </w:r>
              <w:r w:rsidDel="00C23185">
                <w:rPr>
                  <w:rFonts w:ascii="黑体" w:eastAsia="黑体" w:cs="Times New Roman"/>
                  <w:szCs w:val="24"/>
                </w:rPr>
                <w:delText xml:space="preserve">.1 </w:delText>
              </w:r>
            </w:del>
            <w:ins w:id="746" w:author="csuheshibo@163.com" w:date="2018-10-19T10:08:00Z">
              <w:r w:rsidR="00F83D34">
                <w:rPr>
                  <w:rFonts w:ascii="黑体" w:eastAsia="黑体" w:cs="Times New Roman" w:hint="eastAsia"/>
                  <w:szCs w:val="24"/>
                </w:rPr>
                <w:t>有序视频流代替无序图片作为输入</w:t>
              </w:r>
            </w:ins>
            <w:ins w:id="747" w:author="csuheshibo@163.com" w:date="2018-10-19T10:10:00Z">
              <w:r w:rsidR="00F83D34">
                <w:rPr>
                  <w:rFonts w:ascii="黑体" w:eastAsia="黑体" w:cs="Times New Roman" w:hint="eastAsia"/>
                  <w:szCs w:val="24"/>
                </w:rPr>
                <w:t>问题</w:t>
              </w:r>
            </w:ins>
            <w:del w:id="748" w:author="csuheshibo@163.com" w:date="2018-10-19T10:08:00Z">
              <w:r w:rsidDel="00F83D34">
                <w:rPr>
                  <w:rFonts w:ascii="黑体" w:eastAsia="黑体" w:cs="Times New Roman" w:hint="eastAsia"/>
                  <w:szCs w:val="24"/>
                </w:rPr>
                <w:delText>将SLAM结果作为三维重建的输入问题</w:delText>
              </w:r>
            </w:del>
          </w:p>
          <w:p w:rsidR="00A6436F" w:rsidRPr="0093258C" w:rsidRDefault="00A6436F" w:rsidP="0093258C">
            <w:pPr>
              <w:ind w:firstLineChars="200" w:firstLine="480"/>
            </w:pPr>
            <w:r>
              <w:rPr>
                <w:rFonts w:hint="eastAsia"/>
              </w:rPr>
              <w:t>原本三维重建的输入为无序</w:t>
            </w:r>
            <w:del w:id="749" w:author="csuheshibo@163.com" w:date="2018-10-19T10:46:00Z">
              <w:r w:rsidDel="00263E47">
                <w:rPr>
                  <w:rFonts w:hint="eastAsia"/>
                </w:rPr>
                <w:delText>的视频流和</w:delText>
              </w:r>
            </w:del>
            <w:r>
              <w:rPr>
                <w:rFonts w:hint="eastAsia"/>
              </w:rPr>
              <w:t>图片，现在</w:t>
            </w:r>
            <w:ins w:id="750" w:author="csuheshibo@163.com" w:date="2018-10-19T10:48:00Z">
              <w:r w:rsidR="00263E47">
                <w:rPr>
                  <w:rFonts w:hint="eastAsia"/>
                </w:rPr>
                <w:t>将</w:t>
              </w:r>
            </w:ins>
            <w:ins w:id="751" w:author="csuheshibo@163.com" w:date="2018-10-19T10:46:00Z">
              <w:r w:rsidR="00263E47">
                <w:rPr>
                  <w:rFonts w:hint="eastAsia"/>
                </w:rPr>
                <w:t>场景的</w:t>
              </w:r>
            </w:ins>
            <w:ins w:id="752" w:author="csuheshibo@163.com" w:date="2018-10-19T10:47:00Z">
              <w:r w:rsidR="00263E47">
                <w:rPr>
                  <w:rFonts w:hint="eastAsia"/>
                </w:rPr>
                <w:t>视频流输入到</w:t>
              </w:r>
            </w:ins>
            <w:del w:id="753" w:author="csuheshibo@163.com" w:date="2018-10-19T10:47:00Z">
              <w:r w:rsidDel="00263E47">
                <w:rPr>
                  <w:rFonts w:hint="eastAsia"/>
                </w:rPr>
                <w:delText>将</w:delText>
              </w:r>
            </w:del>
            <w:r>
              <w:rPr>
                <w:rFonts w:hint="eastAsia"/>
              </w:rPr>
              <w:t>S</w:t>
            </w:r>
            <w:ins w:id="754" w:author="csuheshibo@163.com" w:date="2018-10-19T14:24:00Z">
              <w:r w:rsidR="00584661">
                <w:rPr>
                  <w:rFonts w:hint="eastAsia"/>
                </w:rPr>
                <w:t>L</w:t>
              </w:r>
            </w:ins>
            <w:del w:id="755" w:author="csuheshibo@163.com" w:date="2018-10-19T14:24:00Z">
              <w:r w:rsidDel="00584661">
                <w:rPr>
                  <w:rFonts w:hint="eastAsia"/>
                </w:rPr>
                <w:delText>l</w:delText>
              </w:r>
            </w:del>
            <w:r>
              <w:rPr>
                <w:rFonts w:hint="eastAsia"/>
              </w:rPr>
              <w:t>AM</w:t>
            </w:r>
            <w:ins w:id="756" w:author="csuheshibo@163.com" w:date="2018-10-19T10:47:00Z">
              <w:r w:rsidR="00263E47">
                <w:rPr>
                  <w:rFonts w:hint="eastAsia"/>
                </w:rPr>
                <w:t>中</w:t>
              </w:r>
            </w:ins>
            <w:del w:id="757" w:author="csuheshibo@163.com" w:date="2018-10-19T10:47:00Z">
              <w:r w:rsidDel="00263E47">
                <w:rPr>
                  <w:rFonts w:hint="eastAsia"/>
                </w:rPr>
                <w:delText>结果</w:delText>
              </w:r>
            </w:del>
            <w:ins w:id="758" w:author="csuheshibo@163.com" w:date="2018-10-19T10:46:00Z">
              <w:r w:rsidR="00263E47">
                <w:rPr>
                  <w:rFonts w:hint="eastAsia"/>
                </w:rPr>
                <w:t>，</w:t>
              </w:r>
            </w:ins>
            <w:ins w:id="759" w:author="csuheshibo@163.com" w:date="2018-10-19T10:47:00Z">
              <w:r w:rsidR="00263E47">
                <w:rPr>
                  <w:rFonts w:hint="eastAsia"/>
                </w:rPr>
                <w:t>得到</w:t>
              </w:r>
            </w:ins>
            <w:ins w:id="760" w:author="csuheshibo@163.com" w:date="2018-10-19T10:46:00Z">
              <w:r w:rsidR="00263E47">
                <w:rPr>
                  <w:rFonts w:hint="eastAsia"/>
                </w:rPr>
                <w:t>关键帧和各关键帧的相关关系，</w:t>
              </w:r>
            </w:ins>
            <w:ins w:id="761" w:author="csuheshibo@163.com" w:date="2018-10-19T10:48:00Z">
              <w:r w:rsidR="00263E47">
                <w:rPr>
                  <w:rFonts w:hint="eastAsia"/>
                </w:rPr>
                <w:t>将这些数据</w:t>
              </w:r>
            </w:ins>
            <w:del w:id="762" w:author="csuheshibo@163.com" w:date="2018-10-19T10:47:00Z">
              <w:r w:rsidR="0093258C" w:rsidDel="00263E47">
                <w:rPr>
                  <w:rFonts w:hint="eastAsia"/>
                </w:rPr>
                <w:delText>（包含关键帧和关键帧之间的相对关系）</w:delText>
              </w:r>
            </w:del>
            <w:r w:rsidR="0093258C">
              <w:rPr>
                <w:rFonts w:hint="eastAsia"/>
              </w:rPr>
              <w:t>替代原本</w:t>
            </w:r>
            <w:ins w:id="763" w:author="csuheshibo@163.com" w:date="2018-10-19T10:48:00Z">
              <w:r w:rsidR="00263E47">
                <w:rPr>
                  <w:rFonts w:hint="eastAsia"/>
                </w:rPr>
                <w:t>无序图片作为三维重建的</w:t>
              </w:r>
            </w:ins>
            <w:del w:id="764" w:author="csuheshibo@163.com" w:date="2018-10-19T10:48:00Z">
              <w:r w:rsidR="0093258C" w:rsidDel="00263E47">
                <w:rPr>
                  <w:rFonts w:hint="eastAsia"/>
                </w:rPr>
                <w:delText>形式的数据作为</w:delText>
              </w:r>
            </w:del>
            <w:r w:rsidR="0093258C">
              <w:rPr>
                <w:rFonts w:hint="eastAsia"/>
              </w:rPr>
              <w:t>输入数据，是课题拟提出的关键技术之一。</w:t>
            </w:r>
          </w:p>
          <w:p w:rsidR="00A6436F" w:rsidRPr="00A6436F" w:rsidRDefault="00A6436F" w:rsidP="00C23185">
            <w:pPr>
              <w:pStyle w:val="a9"/>
              <w:numPr>
                <w:ilvl w:val="0"/>
                <w:numId w:val="25"/>
              </w:numPr>
              <w:spacing w:before="120"/>
              <w:ind w:firstLineChars="0"/>
              <w:rPr>
                <w:rFonts w:ascii="黑体" w:eastAsia="黑体" w:cs="Times New Roman"/>
                <w:szCs w:val="24"/>
              </w:rPr>
              <w:pPrChange w:id="765" w:author="csuheshibo@163.com" w:date="2018-10-27T13:37:00Z">
                <w:pPr>
                  <w:spacing w:line="288" w:lineRule="auto"/>
                </w:pPr>
              </w:pPrChange>
            </w:pPr>
            <w:del w:id="766" w:author="csuheshibo@163.com" w:date="2018-10-27T13:37:00Z">
              <w:r w:rsidDel="00C23185">
                <w:rPr>
                  <w:rFonts w:ascii="黑体" w:eastAsia="黑体" w:cs="Times New Roman" w:hint="eastAsia"/>
                  <w:szCs w:val="24"/>
                </w:rPr>
                <w:delText>4</w:delText>
              </w:r>
              <w:r w:rsidDel="00C23185">
                <w:rPr>
                  <w:rFonts w:ascii="黑体" w:eastAsia="黑体" w:cs="Times New Roman"/>
                  <w:szCs w:val="24"/>
                </w:rPr>
                <w:delText xml:space="preserve">.2 </w:delText>
              </w:r>
            </w:del>
            <w:r w:rsidRPr="00A6436F">
              <w:rPr>
                <w:rFonts w:ascii="黑体" w:eastAsia="黑体" w:cs="Times New Roman" w:hint="eastAsia"/>
                <w:szCs w:val="24"/>
              </w:rPr>
              <w:t>视觉</w:t>
            </w:r>
            <w:r>
              <w:rPr>
                <w:rFonts w:ascii="黑体" w:eastAsia="黑体" w:cs="Times New Roman" w:hint="eastAsia"/>
                <w:szCs w:val="24"/>
              </w:rPr>
              <w:t>信息</w:t>
            </w:r>
            <w:r w:rsidRPr="00A6436F">
              <w:rPr>
                <w:rFonts w:ascii="黑体" w:eastAsia="黑体" w:cs="Times New Roman" w:hint="eastAsia"/>
                <w:szCs w:val="24"/>
              </w:rPr>
              <w:t>与惯性测试单元</w:t>
            </w:r>
            <w:r>
              <w:rPr>
                <w:rFonts w:ascii="黑体" w:eastAsia="黑体" w:cs="Times New Roman" w:hint="eastAsia"/>
                <w:szCs w:val="24"/>
              </w:rPr>
              <w:t>信息</w:t>
            </w:r>
            <w:r w:rsidR="00240D83">
              <w:rPr>
                <w:rFonts w:ascii="黑体" w:eastAsia="黑体" w:cs="Times New Roman" w:hint="eastAsia"/>
                <w:szCs w:val="24"/>
              </w:rPr>
              <w:t>多源</w:t>
            </w:r>
            <w:r w:rsidRPr="00A6436F">
              <w:rPr>
                <w:rFonts w:ascii="黑体" w:eastAsia="黑体" w:cs="Times New Roman" w:hint="eastAsia"/>
                <w:szCs w:val="24"/>
              </w:rPr>
              <w:t>融合问题</w:t>
            </w:r>
          </w:p>
          <w:p w:rsidR="00EF4732" w:rsidRDefault="00EF4732" w:rsidP="00EF4732">
            <w:pPr>
              <w:ind w:firstLineChars="200" w:firstLine="480"/>
            </w:pPr>
            <w:r>
              <w:rPr>
                <w:rFonts w:hint="eastAsia"/>
              </w:rPr>
              <w:t>利用单目</w:t>
            </w:r>
            <w:r w:rsidR="004755DB">
              <w:rPr>
                <w:rFonts w:hint="eastAsia"/>
              </w:rPr>
              <w:t>相机</w:t>
            </w:r>
            <w:r>
              <w:rPr>
                <w:rFonts w:hint="eastAsia"/>
              </w:rPr>
              <w:t>在运动的过程中，不断收集图像信息的同时加入每一帧图像对应的</w:t>
            </w:r>
            <w:r w:rsidR="00A6436F">
              <w:rPr>
                <w:rFonts w:hint="eastAsia"/>
              </w:rPr>
              <w:t>相机的</w:t>
            </w:r>
            <w:r>
              <w:rPr>
                <w:rFonts w:hint="eastAsia"/>
              </w:rPr>
              <w:t>惯性测量单元信息（</w:t>
            </w:r>
            <w:r w:rsidR="00A6436F">
              <w:rPr>
                <w:rFonts w:hint="eastAsia"/>
              </w:rPr>
              <w:t>包含</w:t>
            </w:r>
            <w:r w:rsidR="00A6436F">
              <w:t>物体三轴姿态角</w:t>
            </w:r>
            <w:r w:rsidR="00A6436F">
              <w:t>(</w:t>
            </w:r>
            <w:r w:rsidR="00A6436F">
              <w:t>或角速率</w:t>
            </w:r>
            <w:r w:rsidR="00A6436F">
              <w:t>)</w:t>
            </w:r>
            <w:r w:rsidR="00A6436F">
              <w:t>以及加速度</w:t>
            </w:r>
            <w:r w:rsidR="00A6436F">
              <w:rPr>
                <w:rFonts w:hint="eastAsia"/>
              </w:rPr>
              <w:t>信息</w:t>
            </w:r>
            <w:r>
              <w:rPr>
                <w:rFonts w:hint="eastAsia"/>
              </w:rPr>
              <w:t>）</w:t>
            </w:r>
            <w:r w:rsidR="00A6436F">
              <w:rPr>
                <w:rFonts w:hint="eastAsia"/>
              </w:rPr>
              <w:t>，提出一种能够解决三维重建过程中的</w:t>
            </w:r>
            <w:r w:rsidR="00240D83">
              <w:rPr>
                <w:rFonts w:hint="eastAsia"/>
              </w:rPr>
              <w:t>多</w:t>
            </w:r>
            <w:proofErr w:type="gramStart"/>
            <w:r w:rsidR="00240D83">
              <w:rPr>
                <w:rFonts w:hint="eastAsia"/>
              </w:rPr>
              <w:t>源</w:t>
            </w:r>
            <w:r w:rsidR="00A6436F">
              <w:rPr>
                <w:rFonts w:hint="eastAsia"/>
              </w:rPr>
              <w:t>信息</w:t>
            </w:r>
            <w:proofErr w:type="gramEnd"/>
            <w:r w:rsidR="00A6436F">
              <w:rPr>
                <w:rFonts w:hint="eastAsia"/>
              </w:rPr>
              <w:t>融合问题，是课题拟提出的关键技术之一。</w:t>
            </w:r>
          </w:p>
          <w:p w:rsidR="00662F7E" w:rsidRPr="00662F7E" w:rsidRDefault="0093258C" w:rsidP="00C23185">
            <w:pPr>
              <w:pStyle w:val="a9"/>
              <w:numPr>
                <w:ilvl w:val="0"/>
                <w:numId w:val="25"/>
              </w:numPr>
              <w:spacing w:before="120"/>
              <w:ind w:firstLineChars="0"/>
              <w:rPr>
                <w:rFonts w:ascii="黑体" w:eastAsia="黑体" w:cs="Times New Roman"/>
                <w:szCs w:val="24"/>
              </w:rPr>
              <w:pPrChange w:id="767" w:author="csuheshibo@163.com" w:date="2018-10-27T13:37:00Z">
                <w:pPr>
                  <w:spacing w:line="288" w:lineRule="auto"/>
                </w:pPr>
              </w:pPrChange>
            </w:pPr>
            <w:del w:id="768" w:author="csuheshibo@163.com" w:date="2018-10-27T13:37:00Z">
              <w:r w:rsidRPr="0093258C" w:rsidDel="00C23185">
                <w:rPr>
                  <w:rFonts w:ascii="黑体" w:eastAsia="黑体" w:cs="Times New Roman" w:hint="eastAsia"/>
                  <w:szCs w:val="24"/>
                </w:rPr>
                <w:delText>4</w:delText>
              </w:r>
              <w:r w:rsidRPr="0093258C" w:rsidDel="00C23185">
                <w:rPr>
                  <w:rFonts w:ascii="黑体" w:eastAsia="黑体" w:cs="Times New Roman"/>
                  <w:szCs w:val="24"/>
                </w:rPr>
                <w:delText xml:space="preserve">.3 </w:delText>
              </w:r>
            </w:del>
            <w:r w:rsidRPr="0093258C">
              <w:rPr>
                <w:rFonts w:ascii="黑体" w:eastAsia="黑体" w:cs="Times New Roman" w:hint="eastAsia"/>
                <w:szCs w:val="24"/>
              </w:rPr>
              <w:t>从</w:t>
            </w:r>
            <w:proofErr w:type="gramStart"/>
            <w:r w:rsidRPr="0093258C">
              <w:rPr>
                <w:rFonts w:ascii="黑体" w:eastAsia="黑体" w:cs="Times New Roman" w:hint="eastAsia"/>
                <w:szCs w:val="24"/>
              </w:rPr>
              <w:t>稠密点</w:t>
            </w:r>
            <w:proofErr w:type="gramEnd"/>
            <w:ins w:id="769" w:author="csuheshibo@163.com" w:date="2018-10-19T10:50:00Z">
              <w:r w:rsidR="00263E47">
                <w:rPr>
                  <w:rFonts w:ascii="黑体" w:eastAsia="黑体" w:cs="Times New Roman" w:hint="eastAsia"/>
                  <w:szCs w:val="24"/>
                </w:rPr>
                <w:t>云</w:t>
              </w:r>
            </w:ins>
            <w:r w:rsidRPr="0093258C">
              <w:rPr>
                <w:rFonts w:ascii="黑体" w:eastAsia="黑体" w:cs="Times New Roman" w:hint="eastAsia"/>
                <w:szCs w:val="24"/>
              </w:rPr>
              <w:t>中提取</w:t>
            </w:r>
            <w:ins w:id="770" w:author="csuheshibo@163.com" w:date="2018-10-19T10:50:00Z">
              <w:r w:rsidR="00263E47">
                <w:rPr>
                  <w:rFonts w:ascii="黑体" w:eastAsia="黑体" w:cs="Times New Roman" w:hint="eastAsia"/>
                  <w:szCs w:val="24"/>
                </w:rPr>
                <w:t>语义元素构成结构化语义地图</w:t>
              </w:r>
            </w:ins>
            <w:del w:id="771" w:author="csuheshibo@163.com" w:date="2018-10-19T10:50:00Z">
              <w:r w:rsidRPr="0093258C" w:rsidDel="00263E47">
                <w:rPr>
                  <w:rFonts w:ascii="黑体" w:eastAsia="黑体" w:cs="Times New Roman" w:hint="eastAsia"/>
                  <w:szCs w:val="24"/>
                </w:rPr>
                <w:delText>线条语义</w:delText>
              </w:r>
            </w:del>
            <w:r w:rsidRPr="0093258C">
              <w:rPr>
                <w:rFonts w:ascii="黑体" w:eastAsia="黑体" w:cs="Times New Roman" w:hint="eastAsia"/>
                <w:szCs w:val="24"/>
              </w:rPr>
              <w:t>的问题</w:t>
            </w:r>
          </w:p>
          <w:p w:rsidR="004755DB" w:rsidRPr="0093258C" w:rsidRDefault="00263E47">
            <w:pPr>
              <w:ind w:firstLineChars="200" w:firstLine="480"/>
            </w:pPr>
            <w:ins w:id="772" w:author="csuheshibo@163.com" w:date="2018-10-19T10:51:00Z">
              <w:r>
                <w:rPr>
                  <w:rFonts w:hint="eastAsia"/>
                </w:rPr>
                <w:t>在得到场景的高精度</w:t>
              </w:r>
              <w:proofErr w:type="gramStart"/>
              <w:r>
                <w:rPr>
                  <w:rFonts w:hint="eastAsia"/>
                </w:rPr>
                <w:t>稀疏点</w:t>
              </w:r>
              <w:proofErr w:type="gramEnd"/>
              <w:r>
                <w:rPr>
                  <w:rFonts w:hint="eastAsia"/>
                </w:rPr>
                <w:t>云后，利用多视角几何技术将生成</w:t>
              </w:r>
            </w:ins>
            <w:proofErr w:type="gramStart"/>
            <w:ins w:id="773" w:author="csuheshibo@163.com" w:date="2018-10-19T10:54:00Z">
              <w:r>
                <w:rPr>
                  <w:rFonts w:hint="eastAsia"/>
                </w:rPr>
                <w:t>稠密点</w:t>
              </w:r>
              <w:proofErr w:type="gramEnd"/>
              <w:r>
                <w:rPr>
                  <w:rFonts w:hint="eastAsia"/>
                </w:rPr>
                <w:t>云，</w:t>
              </w:r>
            </w:ins>
            <w:r w:rsidR="0093258C">
              <w:rPr>
                <w:rFonts w:hint="eastAsia"/>
              </w:rPr>
              <w:t>由于</w:t>
            </w:r>
            <w:proofErr w:type="gramStart"/>
            <w:r w:rsidR="0093258C">
              <w:rPr>
                <w:rFonts w:hint="eastAsia"/>
              </w:rPr>
              <w:t>稠密点</w:t>
            </w:r>
            <w:proofErr w:type="gramEnd"/>
            <w:r w:rsidR="0093258C">
              <w:rPr>
                <w:rFonts w:hint="eastAsia"/>
              </w:rPr>
              <w:t>云中的点为图像的像素点构成，本身不具备语义属性，</w:t>
            </w:r>
            <w:ins w:id="774" w:author="csuheshibo@163.com" w:date="2018-10-19T10:54:00Z">
              <w:r>
                <w:rPr>
                  <w:rFonts w:hint="eastAsia"/>
                </w:rPr>
                <w:t>因此需要通过</w:t>
              </w:r>
            </w:ins>
            <w:ins w:id="775" w:author="csuheshibo@163.com" w:date="2018-10-19T10:55:00Z">
              <w:r>
                <w:rPr>
                  <w:rFonts w:hint="eastAsia"/>
                </w:rPr>
                <w:t>点的结构属性提取出语义元素，再根据</w:t>
              </w:r>
            </w:ins>
            <w:ins w:id="776" w:author="csuheshibo@163.com" w:date="2018-10-19T10:57:00Z">
              <w:r w:rsidR="00B142DE">
                <w:rPr>
                  <w:rFonts w:hint="eastAsia"/>
                </w:rPr>
                <w:t>语义结构先验知识</w:t>
              </w:r>
            </w:ins>
            <w:ins w:id="777" w:author="csuheshibo@163.com" w:date="2018-10-19T10:56:00Z">
              <w:r>
                <w:rPr>
                  <w:rFonts w:hint="eastAsia"/>
                </w:rPr>
                <w:t>约束得到语义化结构地图</w:t>
              </w:r>
            </w:ins>
            <w:ins w:id="778" w:author="csuheshibo@163.com" w:date="2018-10-19T10:57:00Z">
              <w:r w:rsidR="00B142DE">
                <w:rPr>
                  <w:rFonts w:hint="eastAsia"/>
                </w:rPr>
                <w:t>，</w:t>
              </w:r>
            </w:ins>
            <w:del w:id="779" w:author="csuheshibo@163.com" w:date="2018-10-19T10:56:00Z">
              <w:r w:rsidR="0093258C" w:rsidDel="00B142DE">
                <w:rPr>
                  <w:rFonts w:hint="eastAsia"/>
                </w:rPr>
                <w:delText>从稠密点云</w:delText>
              </w:r>
              <w:r w:rsidR="0093258C" w:rsidDel="00B142DE">
                <w:rPr>
                  <w:rFonts w:hint="eastAsia"/>
                </w:rPr>
                <w:delText>/</w:delText>
              </w:r>
              <w:r w:rsidR="0093258C" w:rsidDel="00B142DE">
                <w:rPr>
                  <w:rFonts w:hint="eastAsia"/>
                </w:rPr>
                <w:delText>半稠密点云中提取线条语义，并构建地图，</w:delText>
              </w:r>
            </w:del>
            <w:r w:rsidR="0093258C">
              <w:rPr>
                <w:rFonts w:hint="eastAsia"/>
              </w:rPr>
              <w:t>是课题拟提出的关键技术之一。</w:t>
            </w:r>
          </w:p>
        </w:tc>
      </w:tr>
    </w:tbl>
    <w:p w:rsidR="0093778F" w:rsidRPr="00980CBE" w:rsidDel="00980CBE" w:rsidRDefault="0093778F" w:rsidP="00364DA0">
      <w:pPr>
        <w:rPr>
          <w:del w:id="780" w:author="csuheshibo@163.com" w:date="2018-10-19T21:44:00Z"/>
          <w:rFonts w:eastAsia="黑体"/>
          <w:b/>
        </w:rPr>
      </w:pPr>
    </w:p>
    <w:p w:rsidR="008009B9" w:rsidRDefault="0093778F" w:rsidP="0093778F">
      <w:pPr>
        <w:widowControl/>
        <w:spacing w:line="240" w:lineRule="auto"/>
        <w:jc w:val="left"/>
        <w:rPr>
          <w:rFonts w:eastAsia="黑体"/>
          <w:b/>
        </w:rPr>
      </w:pPr>
      <w:del w:id="781" w:author="csuheshibo@163.com" w:date="2018-10-19T21:44:00Z">
        <w:r w:rsidDel="00980CBE">
          <w:rPr>
            <w:rFonts w:eastAsia="黑体"/>
            <w:b/>
          </w:rPr>
          <w:br w:type="page"/>
        </w:r>
      </w:del>
    </w:p>
    <w:p w:rsidR="00526873" w:rsidRPr="00945C1C" w:rsidDel="00AB0319" w:rsidRDefault="00526873" w:rsidP="00364DA0">
      <w:pPr>
        <w:rPr>
          <w:del w:id="782" w:author="csuheshibo@163.com" w:date="2018-10-19T19:57:00Z"/>
          <w:rFonts w:eastAsia="黑体"/>
          <w:rPrChange w:id="783" w:author="csuheshibo@163.com" w:date="2018-10-23T18:04:00Z">
            <w:rPr>
              <w:del w:id="784" w:author="csuheshibo@163.com" w:date="2018-10-19T19:57:00Z"/>
              <w:rFonts w:eastAsia="黑体"/>
              <w:b/>
            </w:rPr>
          </w:rPrChange>
        </w:rPr>
      </w:pPr>
      <w:r w:rsidRPr="00945C1C">
        <w:rPr>
          <w:rFonts w:eastAsia="黑体"/>
          <w:rPrChange w:id="785" w:author="csuheshibo@163.com" w:date="2018-10-23T18:04:00Z">
            <w:rPr>
              <w:rFonts w:eastAsia="黑体"/>
              <w:b/>
            </w:rPr>
          </w:rPrChange>
        </w:rPr>
        <w:lastRenderedPageBreak/>
        <w:t xml:space="preserve">5. </w:t>
      </w:r>
      <w:r w:rsidRPr="00945C1C">
        <w:rPr>
          <w:rFonts w:eastAsia="黑体" w:hint="eastAsia"/>
          <w:rPrChange w:id="786" w:author="csuheshibo@163.com" w:date="2018-10-23T18:04:00Z">
            <w:rPr>
              <w:rFonts w:eastAsia="黑体" w:hint="eastAsia"/>
              <w:b/>
            </w:rPr>
          </w:rPrChange>
        </w:rPr>
        <w:t>工作方法</w:t>
      </w:r>
    </w:p>
    <w:p w:rsidR="00AB0319" w:rsidRDefault="00AB0319">
      <w:pPr>
        <w:rPr>
          <w:ins w:id="787" w:author="csuheshibo@163.com" w:date="2018-10-19T19:57:00Z"/>
        </w:rPr>
      </w:pPr>
    </w:p>
    <w:tbl>
      <w:tblPr>
        <w:tblStyle w:val="aa"/>
        <w:tblW w:w="0" w:type="auto"/>
        <w:tblLook w:val="04A0" w:firstRow="1" w:lastRow="0" w:firstColumn="1" w:lastColumn="0" w:noHBand="0" w:noVBand="1"/>
        <w:tblPrChange w:id="788" w:author="csuheshibo@163.com" w:date="2018-10-19T21:27:00Z">
          <w:tblPr>
            <w:tblStyle w:val="aa"/>
            <w:tblW w:w="0" w:type="auto"/>
            <w:tblLook w:val="04A0" w:firstRow="1" w:lastRow="0" w:firstColumn="1" w:lastColumn="0" w:noHBand="0" w:noVBand="1"/>
          </w:tblPr>
        </w:tblPrChange>
      </w:tblPr>
      <w:tblGrid>
        <w:gridCol w:w="8276"/>
        <w:tblGridChange w:id="789">
          <w:tblGrid>
            <w:gridCol w:w="8276"/>
          </w:tblGrid>
        </w:tblGridChange>
      </w:tblGrid>
      <w:tr w:rsidR="00526873" w:rsidTr="006C2F5B">
        <w:trPr>
          <w:trHeight w:val="11736"/>
        </w:trPr>
        <w:tc>
          <w:tcPr>
            <w:tcW w:w="8276" w:type="dxa"/>
            <w:tcBorders>
              <w:top w:val="single" w:sz="12" w:space="0" w:color="auto"/>
              <w:left w:val="single" w:sz="12" w:space="0" w:color="auto"/>
              <w:bottom w:val="single" w:sz="12" w:space="0" w:color="auto"/>
              <w:right w:val="single" w:sz="12" w:space="0" w:color="auto"/>
            </w:tcBorders>
            <w:tcPrChange w:id="790" w:author="csuheshibo@163.com" w:date="2018-10-19T21:27:00Z">
              <w:tcPr>
                <w:tcW w:w="8296" w:type="dxa"/>
                <w:tcBorders>
                  <w:top w:val="single" w:sz="12" w:space="0" w:color="auto"/>
                  <w:left w:val="single" w:sz="12" w:space="0" w:color="auto"/>
                  <w:bottom w:val="single" w:sz="12" w:space="0" w:color="auto"/>
                  <w:right w:val="single" w:sz="12" w:space="0" w:color="auto"/>
                </w:tcBorders>
              </w:tcPr>
            </w:tcPrChange>
          </w:tcPr>
          <w:p w:rsidR="00526873" w:rsidRPr="00526873" w:rsidRDefault="00635878" w:rsidP="00C23185">
            <w:pPr>
              <w:pStyle w:val="a9"/>
              <w:numPr>
                <w:ilvl w:val="0"/>
                <w:numId w:val="26"/>
              </w:numPr>
              <w:spacing w:before="120"/>
              <w:ind w:firstLineChars="0"/>
              <w:rPr>
                <w:rFonts w:ascii="黑体" w:eastAsia="黑体" w:cs="Times New Roman"/>
                <w:szCs w:val="24"/>
              </w:rPr>
              <w:pPrChange w:id="791" w:author="csuheshibo@163.com" w:date="2018-10-27T13:37:00Z">
                <w:pPr>
                  <w:spacing w:before="120" w:line="276" w:lineRule="auto"/>
                </w:pPr>
              </w:pPrChange>
            </w:pPr>
            <w:del w:id="792" w:author="csuheshibo@163.com" w:date="2018-10-27T13:37:00Z">
              <w:r w:rsidDel="00C23185">
                <w:rPr>
                  <w:rFonts w:ascii="黑体" w:eastAsia="黑体" w:cs="Times New Roman" w:hint="eastAsia"/>
                  <w:szCs w:val="24"/>
                </w:rPr>
                <w:delText>5.1</w:delText>
              </w:r>
            </w:del>
            <w:r w:rsidR="00526873" w:rsidRPr="00526873">
              <w:rPr>
                <w:rFonts w:ascii="黑体" w:eastAsia="黑体" w:cs="Times New Roman" w:hint="eastAsia"/>
                <w:szCs w:val="24"/>
              </w:rPr>
              <w:t>选择科学的工作方法，</w:t>
            </w:r>
            <w:r w:rsidR="00526873" w:rsidRPr="008D69FB">
              <w:rPr>
                <w:rFonts w:ascii="黑体" w:eastAsia="黑体" w:cs="Times New Roman" w:hint="eastAsia"/>
                <w:szCs w:val="24"/>
              </w:rPr>
              <w:t>制订完整的技术路线</w:t>
            </w:r>
          </w:p>
          <w:p w:rsidR="00AB0319" w:rsidRDefault="00AA3B09">
            <w:pPr>
              <w:ind w:firstLineChars="200" w:firstLine="480"/>
              <w:jc w:val="left"/>
              <w:rPr>
                <w:ins w:id="793" w:author="csuheshibo@163.com" w:date="2018-10-19T21:27:00Z"/>
              </w:rPr>
            </w:pPr>
            <w:ins w:id="794" w:author="csuheshibo@163.com" w:date="2018-10-18T20:43:00Z">
              <w:r>
                <w:rPr>
                  <w:rFonts w:hint="eastAsia"/>
                </w:rPr>
                <w:t>以视频</w:t>
              </w:r>
              <w:proofErr w:type="gramStart"/>
              <w:r>
                <w:rPr>
                  <w:rFonts w:hint="eastAsia"/>
                </w:rPr>
                <w:t>流作为</w:t>
              </w:r>
            </w:ins>
            <w:proofErr w:type="gramEnd"/>
            <w:ins w:id="795" w:author="csuheshibo@163.com" w:date="2018-10-19T11:12:00Z">
              <w:r w:rsidR="00AE2344">
                <w:rPr>
                  <w:rFonts w:hint="eastAsia"/>
                </w:rPr>
                <w:t>在</w:t>
              </w:r>
            </w:ins>
            <w:ins w:id="796" w:author="csuheshibo@163.com" w:date="2018-10-19T11:11:00Z">
              <w:r w:rsidR="00AE2344">
                <w:rPr>
                  <w:rFonts w:hint="eastAsia"/>
                </w:rPr>
                <w:t>线</w:t>
              </w:r>
              <w:r w:rsidR="00AE2344">
                <w:rPr>
                  <w:rFonts w:hint="eastAsia"/>
                </w:rPr>
                <w:t>SLAM</w:t>
              </w:r>
              <w:r w:rsidR="00AE2344">
                <w:rPr>
                  <w:rFonts w:hint="eastAsia"/>
                </w:rPr>
                <w:t>的输入</w:t>
              </w:r>
            </w:ins>
            <w:del w:id="797" w:author="csuheshibo@163.com" w:date="2018-10-18T20:43:00Z">
              <w:r w:rsidR="006D38F7" w:rsidDel="00AA3B09">
                <w:rPr>
                  <w:rFonts w:hint="eastAsia"/>
                </w:rPr>
                <w:delText>本文首先确定图片的获取原则，保证采集到的</w:delText>
              </w:r>
              <w:r w:rsidR="000C076F" w:rsidDel="00AA3B09">
                <w:rPr>
                  <w:rFonts w:hint="eastAsia"/>
                </w:rPr>
                <w:delText>图像</w:delText>
              </w:r>
              <w:r w:rsidR="006D38F7" w:rsidDel="00AA3B09">
                <w:rPr>
                  <w:rFonts w:hint="eastAsia"/>
                </w:rPr>
                <w:delText>能够</w:delText>
              </w:r>
              <w:r w:rsidR="000C076F" w:rsidDel="00AA3B09">
                <w:rPr>
                  <w:rFonts w:hint="eastAsia"/>
                </w:rPr>
                <w:delText>完成后续的流程。</w:delText>
              </w:r>
            </w:del>
            <w:del w:id="798" w:author="csuheshibo@163.com" w:date="2018-10-19T11:11:00Z">
              <w:r w:rsidR="000C076F" w:rsidDel="00AE2344">
                <w:rPr>
                  <w:rFonts w:hint="eastAsia"/>
                </w:rPr>
                <w:delText>将采集后的图像</w:delText>
              </w:r>
            </w:del>
            <w:ins w:id="799" w:author="csuheshibo@163.com" w:date="2018-10-19T11:12:00Z">
              <w:r w:rsidR="00AE2344">
                <w:rPr>
                  <w:rFonts w:hint="eastAsia"/>
                </w:rPr>
                <w:t>数据，</w:t>
              </w:r>
            </w:ins>
            <w:ins w:id="800" w:author="csuheshibo@163.com" w:date="2018-10-19T11:17:00Z">
              <w:r w:rsidR="00AE2344">
                <w:rPr>
                  <w:rFonts w:hint="eastAsia"/>
                </w:rPr>
                <w:t>进行有序化采样，得到一个包含</w:t>
              </w:r>
            </w:ins>
            <w:del w:id="801" w:author="csuheshibo@163.com" w:date="2018-10-19T11:11:00Z">
              <w:r w:rsidR="000C076F" w:rsidDel="00AE2344">
                <w:rPr>
                  <w:rFonts w:hint="eastAsia"/>
                </w:rPr>
                <w:delText>，进行初步的特征检测和特征匹配，</w:delText>
              </w:r>
            </w:del>
            <w:del w:id="802" w:author="csuheshibo@163.com" w:date="2018-10-19T11:17:00Z">
              <w:r w:rsidR="000C076F" w:rsidDel="00AE2344">
                <w:rPr>
                  <w:rFonts w:hint="eastAsia"/>
                </w:rPr>
                <w:delText>随后将</w:delText>
              </w:r>
              <w:r w:rsidR="000C076F" w:rsidDel="00AE2344">
                <w:rPr>
                  <w:rFonts w:hint="eastAsia"/>
                </w:rPr>
                <w:delText>SLAM</w:delText>
              </w:r>
              <w:r w:rsidR="000C076F" w:rsidDel="00AE2344">
                <w:rPr>
                  <w:rFonts w:hint="eastAsia"/>
                </w:rPr>
                <w:delText>的结果，包含</w:delText>
              </w:r>
            </w:del>
            <w:r w:rsidR="000C076F">
              <w:rPr>
                <w:rFonts w:hint="eastAsia"/>
              </w:rPr>
              <w:t>关键</w:t>
            </w:r>
            <w:proofErr w:type="gramStart"/>
            <w:r w:rsidR="000C076F">
              <w:rPr>
                <w:rFonts w:hint="eastAsia"/>
              </w:rPr>
              <w:t>帧</w:t>
            </w:r>
            <w:proofErr w:type="gramEnd"/>
            <w:r w:rsidR="000C076F">
              <w:rPr>
                <w:rFonts w:hint="eastAsia"/>
              </w:rPr>
              <w:t>图片与</w:t>
            </w:r>
            <w:proofErr w:type="gramStart"/>
            <w:ins w:id="803" w:author="csuheshibo@163.com" w:date="2018-10-19T11:17:00Z">
              <w:r w:rsidR="00AE2344">
                <w:rPr>
                  <w:rFonts w:hint="eastAsia"/>
                </w:rPr>
                <w:t>关键帧</w:t>
              </w:r>
            </w:ins>
            <w:ins w:id="804" w:author="csuheshibo@163.com" w:date="2018-10-19T11:18:00Z">
              <w:r w:rsidR="00AE2344">
                <w:rPr>
                  <w:rFonts w:hint="eastAsia"/>
                </w:rPr>
                <w:t>间</w:t>
              </w:r>
            </w:ins>
            <w:proofErr w:type="gramEnd"/>
            <w:del w:id="805" w:author="csuheshibo@163.com" w:date="2018-10-19T11:18:00Z">
              <w:r w:rsidR="00B6365A" w:rsidDel="00AE2344">
                <w:rPr>
                  <w:rFonts w:hint="eastAsia"/>
                </w:rPr>
                <w:delText>其</w:delText>
              </w:r>
            </w:del>
            <w:r w:rsidR="00B6365A">
              <w:rPr>
                <w:rFonts w:hint="eastAsia"/>
              </w:rPr>
              <w:t>相互关系</w:t>
            </w:r>
            <w:ins w:id="806" w:author="csuheshibo@163.com" w:date="2018-10-19T11:18:00Z">
              <w:r w:rsidR="00AE2344">
                <w:rPr>
                  <w:rFonts w:hint="eastAsia"/>
                </w:rPr>
                <w:t>的</w:t>
              </w:r>
              <w:proofErr w:type="spellStart"/>
              <w:r w:rsidR="00AE2344">
                <w:rPr>
                  <w:rFonts w:hint="eastAsia"/>
                </w:rPr>
                <w:t>Keyframe</w:t>
              </w:r>
              <w:proofErr w:type="spellEnd"/>
              <w:r w:rsidR="00AE2344">
                <w:t xml:space="preserve"> </w:t>
              </w:r>
              <w:r w:rsidR="00AE2344">
                <w:rPr>
                  <w:rFonts w:hint="eastAsia"/>
                </w:rPr>
                <w:t>Database</w:t>
              </w:r>
            </w:ins>
            <w:del w:id="807" w:author="csuheshibo@163.com" w:date="2018-10-19T11:18:00Z">
              <w:r w:rsidR="00B6365A" w:rsidDel="00AE2344">
                <w:rPr>
                  <w:rFonts w:hint="eastAsia"/>
                </w:rPr>
                <w:delText>信息</w:delText>
              </w:r>
            </w:del>
            <w:ins w:id="808" w:author="csuheshibo@163.com" w:date="2018-10-19T11:18:00Z">
              <w:r w:rsidR="00AE2344">
                <w:rPr>
                  <w:rFonts w:hint="eastAsia"/>
                </w:rPr>
                <w:t>。除了视觉信息之外，再加入</w:t>
              </w:r>
              <w:r w:rsidR="00AE2344">
                <w:rPr>
                  <w:rFonts w:hint="eastAsia"/>
                </w:rPr>
                <w:t>IMU</w:t>
              </w:r>
              <w:r w:rsidR="00AE2344">
                <w:rPr>
                  <w:rFonts w:hint="eastAsia"/>
                </w:rPr>
                <w:t>信息</w:t>
              </w:r>
            </w:ins>
            <w:ins w:id="809" w:author="csuheshibo@163.com" w:date="2018-10-19T11:19:00Z">
              <w:r w:rsidR="00AE2344">
                <w:rPr>
                  <w:rFonts w:hint="eastAsia"/>
                </w:rPr>
                <w:t>进行多</w:t>
              </w:r>
              <w:proofErr w:type="gramStart"/>
              <w:r w:rsidR="00AE2344">
                <w:rPr>
                  <w:rFonts w:hint="eastAsia"/>
                </w:rPr>
                <w:t>源信息</w:t>
              </w:r>
              <w:proofErr w:type="gramEnd"/>
              <w:r w:rsidR="00AE2344">
                <w:rPr>
                  <w:rFonts w:hint="eastAsia"/>
                </w:rPr>
                <w:t>融合，</w:t>
              </w:r>
            </w:ins>
            <w:ins w:id="810" w:author="csuheshibo@163.com" w:date="2018-10-19T11:20:00Z">
              <w:r w:rsidR="00AE2344">
                <w:rPr>
                  <w:rFonts w:hint="eastAsia"/>
                </w:rPr>
                <w:t>作为三维重建的输入，</w:t>
              </w:r>
            </w:ins>
            <w:ins w:id="811" w:author="csuheshibo@163.com" w:date="2018-10-19T14:32:00Z">
              <w:r w:rsidR="00584661">
                <w:rPr>
                  <w:rFonts w:hint="eastAsia"/>
                </w:rPr>
                <w:t>利用</w:t>
              </w:r>
            </w:ins>
            <w:ins w:id="812" w:author="csuheshibo@163.com" w:date="2018-10-19T11:20:00Z">
              <w:r w:rsidR="00AE2344">
                <w:rPr>
                  <w:rFonts w:hint="eastAsia"/>
                </w:rPr>
                <w:t>全局性</w:t>
              </w:r>
              <w:r w:rsidR="00AE2344">
                <w:rPr>
                  <w:rFonts w:hint="eastAsia"/>
                </w:rPr>
                <w:t>SfM</w:t>
              </w:r>
              <w:r w:rsidR="00AE2344">
                <w:rPr>
                  <w:rFonts w:hint="eastAsia"/>
                </w:rPr>
                <w:t>解决场景无法闭合的问题，最终得到高精度的</w:t>
              </w:r>
            </w:ins>
            <w:ins w:id="813" w:author="csuheshibo@163.com" w:date="2018-10-19T11:21:00Z">
              <w:r w:rsidR="000E753F">
                <w:rPr>
                  <w:rFonts w:hint="eastAsia"/>
                </w:rPr>
                <w:t>稀疏</w:t>
              </w:r>
              <w:r w:rsidR="00AE2344">
                <w:rPr>
                  <w:rFonts w:hint="eastAsia"/>
                </w:rPr>
                <w:t>云</w:t>
              </w:r>
            </w:ins>
            <w:del w:id="814" w:author="csuheshibo@163.com" w:date="2018-10-19T11:18:00Z">
              <w:r w:rsidR="00B6365A" w:rsidDel="00AE2344">
                <w:rPr>
                  <w:rFonts w:hint="eastAsia"/>
                </w:rPr>
                <w:delText>，</w:delText>
              </w:r>
            </w:del>
            <w:ins w:id="815" w:author="csuheshibo@163.com" w:date="2018-10-19T11:21:00Z">
              <w:r w:rsidR="000E753F">
                <w:rPr>
                  <w:rFonts w:hint="eastAsia"/>
                </w:rPr>
                <w:t>。</w:t>
              </w:r>
            </w:ins>
            <w:del w:id="816" w:author="csuheshibo@163.com" w:date="2018-10-19T11:21:00Z">
              <w:r w:rsidR="00B6365A" w:rsidDel="000E753F">
                <w:rPr>
                  <w:rFonts w:hint="eastAsia"/>
                </w:rPr>
                <w:delText>作为</w:delText>
              </w:r>
              <w:r w:rsidR="00B6365A" w:rsidDel="000E753F">
                <w:rPr>
                  <w:rFonts w:hint="eastAsia"/>
                </w:rPr>
                <w:delText>SfM</w:delText>
              </w:r>
              <w:r w:rsidR="00B6365A" w:rsidDel="000E753F">
                <w:rPr>
                  <w:rFonts w:hint="eastAsia"/>
                </w:rPr>
                <w:delText>的输入，随后根据运动恢复结构的方式生成三维稀疏点云，在其中标定相机环节，进行</w:delText>
              </w:r>
              <w:r w:rsidR="00B6365A" w:rsidDel="000E753F">
                <w:rPr>
                  <w:rFonts w:hint="eastAsia"/>
                </w:rPr>
                <w:delText>IMU</w:delText>
              </w:r>
              <w:r w:rsidR="00B6365A" w:rsidDel="000E753F">
                <w:rPr>
                  <w:rFonts w:hint="eastAsia"/>
                </w:rPr>
                <w:delText>信息融合，提高内参的准确度。最</w:delText>
              </w:r>
            </w:del>
            <w:ins w:id="817" w:author="csuheshibo@163.com" w:date="2018-10-19T11:21:00Z">
              <w:r w:rsidR="000E753F">
                <w:rPr>
                  <w:rFonts w:hint="eastAsia"/>
                </w:rPr>
                <w:t>随后，</w:t>
              </w:r>
            </w:ins>
            <w:del w:id="818" w:author="csuheshibo@163.com" w:date="2018-10-19T11:21:00Z">
              <w:r w:rsidR="00B6365A" w:rsidDel="000E753F">
                <w:rPr>
                  <w:rFonts w:hint="eastAsia"/>
                </w:rPr>
                <w:delText>后</w:delText>
              </w:r>
            </w:del>
            <w:r w:rsidR="00B6365A">
              <w:rPr>
                <w:rFonts w:hint="eastAsia"/>
              </w:rPr>
              <w:t>使用</w:t>
            </w:r>
            <w:del w:id="819" w:author="csuheshibo@163.com" w:date="2018-10-19T14:32:00Z">
              <w:r w:rsidR="00B6365A" w:rsidDel="00584661">
                <w:rPr>
                  <w:rFonts w:hint="eastAsia"/>
                </w:rPr>
                <w:delText>CMVS/PMVS</w:delText>
              </w:r>
            </w:del>
            <w:ins w:id="820" w:author="csuheshibo@163.com" w:date="2018-10-19T14:32:00Z">
              <w:r w:rsidR="00661CA5">
                <w:rPr>
                  <w:rFonts w:hint="eastAsia"/>
                </w:rPr>
                <w:t>MV</w:t>
              </w:r>
            </w:ins>
            <w:ins w:id="821" w:author="csuheshibo@163.com" w:date="2018-10-19T21:24:00Z">
              <w:r w:rsidR="00661CA5">
                <w:rPr>
                  <w:rFonts w:hint="eastAsia"/>
                </w:rPr>
                <w:t>S</w:t>
              </w:r>
            </w:ins>
            <w:ins w:id="822" w:author="csuheshibo@163.com" w:date="2018-10-19T11:21:00Z">
              <w:r w:rsidR="000E753F">
                <w:rPr>
                  <w:rFonts w:hint="eastAsia"/>
                </w:rPr>
                <w:t>多视角几何技术</w:t>
              </w:r>
            </w:ins>
            <w:del w:id="823" w:author="csuheshibo@163.com" w:date="2018-10-19T11:21:00Z">
              <w:r w:rsidR="00B6365A" w:rsidDel="000E753F">
                <w:rPr>
                  <w:rFonts w:hint="eastAsia"/>
                </w:rPr>
                <w:delText>匹配算法密集重建推导场景的几何、纹理以及反射属性，</w:delText>
              </w:r>
            </w:del>
            <w:r w:rsidR="00B6365A">
              <w:rPr>
                <w:rFonts w:hint="eastAsia"/>
              </w:rPr>
              <w:t>得到半稠密</w:t>
            </w:r>
            <w:r w:rsidR="00B6365A">
              <w:rPr>
                <w:rFonts w:hint="eastAsia"/>
              </w:rPr>
              <w:t>/</w:t>
            </w:r>
            <w:proofErr w:type="gramStart"/>
            <w:r w:rsidR="00B6365A">
              <w:rPr>
                <w:rFonts w:hint="eastAsia"/>
              </w:rPr>
              <w:t>稠密点</w:t>
            </w:r>
            <w:proofErr w:type="gramEnd"/>
            <w:r w:rsidR="00B6365A">
              <w:rPr>
                <w:rFonts w:hint="eastAsia"/>
              </w:rPr>
              <w:t>云</w:t>
            </w:r>
            <w:ins w:id="824" w:author="csuheshibo@163.com" w:date="2018-10-19T11:21:00Z">
              <w:r w:rsidR="000E753F">
                <w:rPr>
                  <w:rFonts w:hint="eastAsia"/>
                </w:rPr>
                <w:t>，从</w:t>
              </w:r>
            </w:ins>
            <w:ins w:id="825" w:author="csuheshibo@163.com" w:date="2018-10-19T14:34:00Z">
              <w:r w:rsidR="00584661">
                <w:rPr>
                  <w:rFonts w:hint="eastAsia"/>
                </w:rPr>
                <w:t>图像及</w:t>
              </w:r>
              <w:r w:rsidR="00584661">
                <w:rPr>
                  <w:rFonts w:hint="eastAsia"/>
                </w:rPr>
                <w:t>3D</w:t>
              </w:r>
            </w:ins>
            <w:ins w:id="826" w:author="csuheshibo@163.com" w:date="2018-10-19T11:21:00Z">
              <w:r w:rsidR="000E753F">
                <w:rPr>
                  <w:rFonts w:hint="eastAsia"/>
                </w:rPr>
                <w:t>点</w:t>
              </w:r>
              <w:proofErr w:type="gramStart"/>
              <w:r w:rsidR="000E753F">
                <w:rPr>
                  <w:rFonts w:hint="eastAsia"/>
                </w:rPr>
                <w:t>云</w:t>
              </w:r>
            </w:ins>
            <w:ins w:id="827" w:author="csuheshibo@163.com" w:date="2018-10-19T14:34:00Z">
              <w:r w:rsidR="00584661">
                <w:rPr>
                  <w:rFonts w:hint="eastAsia"/>
                </w:rPr>
                <w:t>数据</w:t>
              </w:r>
              <w:proofErr w:type="gramEnd"/>
              <w:r w:rsidR="00584661">
                <w:rPr>
                  <w:rFonts w:hint="eastAsia"/>
                </w:rPr>
                <w:t>中</w:t>
              </w:r>
            </w:ins>
            <w:ins w:id="828" w:author="csuheshibo@163.com" w:date="2018-10-19T11:21:00Z">
              <w:r w:rsidR="00584661">
                <w:rPr>
                  <w:rFonts w:hint="eastAsia"/>
                </w:rPr>
                <w:t>提取</w:t>
              </w:r>
              <w:r w:rsidR="000E753F">
                <w:rPr>
                  <w:rFonts w:hint="eastAsia"/>
                </w:rPr>
                <w:t>语义元</w:t>
              </w:r>
              <w:r w:rsidR="00F6644A">
                <w:rPr>
                  <w:rFonts w:hint="eastAsia"/>
                </w:rPr>
                <w:t>素</w:t>
              </w:r>
            </w:ins>
            <w:ins w:id="829" w:author="csuheshibo@163.com" w:date="2018-10-19T19:16:00Z">
              <w:r w:rsidR="00F6644A">
                <w:rPr>
                  <w:rFonts w:hint="eastAsia"/>
                </w:rPr>
                <w:t>，</w:t>
              </w:r>
            </w:ins>
            <w:ins w:id="830" w:author="csuheshibo@163.com" w:date="2018-10-19T11:22:00Z">
              <w:r w:rsidR="000E753F">
                <w:rPr>
                  <w:rFonts w:hint="eastAsia"/>
                </w:rPr>
                <w:t>再加上</w:t>
              </w:r>
            </w:ins>
            <w:ins w:id="831" w:author="csuheshibo@163.com" w:date="2018-10-19T14:34:00Z">
              <w:r w:rsidR="00143314">
                <w:rPr>
                  <w:rFonts w:hint="eastAsia"/>
                </w:rPr>
                <w:t>语义结构</w:t>
              </w:r>
            </w:ins>
            <w:ins w:id="832" w:author="csuheshibo@163.com" w:date="2018-10-19T11:22:00Z">
              <w:r w:rsidR="000E753F">
                <w:rPr>
                  <w:rFonts w:hint="eastAsia"/>
                </w:rPr>
                <w:t>先验知识作为约束</w:t>
              </w:r>
            </w:ins>
            <w:ins w:id="833" w:author="csuheshibo@163.com" w:date="2018-10-19T14:35:00Z">
              <w:r w:rsidR="00143314">
                <w:rPr>
                  <w:rFonts w:hint="eastAsia"/>
                </w:rPr>
                <w:t>条件优化生成</w:t>
              </w:r>
            </w:ins>
            <w:ins w:id="834" w:author="csuheshibo@163.com" w:date="2018-10-19T11:22:00Z">
              <w:r w:rsidR="000E753F">
                <w:rPr>
                  <w:rFonts w:hint="eastAsia"/>
                </w:rPr>
                <w:t>结构化语义地图。</w:t>
              </w:r>
            </w:ins>
            <w:del w:id="835" w:author="csuheshibo@163.com" w:date="2018-10-19T11:21:00Z">
              <w:r w:rsidR="008D69FB" w:rsidDel="000E753F">
                <w:rPr>
                  <w:rFonts w:hint="eastAsia"/>
                </w:rPr>
                <w:delText>。</w:delText>
              </w:r>
            </w:del>
            <w:del w:id="836" w:author="csuheshibo@163.com" w:date="2018-10-19T11:22:00Z">
              <w:r w:rsidR="008D69FB" w:rsidDel="000E753F">
                <w:rPr>
                  <w:rFonts w:hint="eastAsia"/>
                </w:rPr>
                <w:delText>最终根据点云信息，提取线条语义，构建</w:delText>
              </w:r>
              <w:r w:rsidR="007223C7" w:rsidDel="000E753F">
                <w:rPr>
                  <w:rFonts w:hint="eastAsia"/>
                </w:rPr>
                <w:delText>结构化语义地</w:delText>
              </w:r>
            </w:del>
            <w:r w:rsidR="007223C7">
              <w:rPr>
                <w:rFonts w:hint="eastAsia"/>
              </w:rPr>
              <w:t>图</w:t>
            </w:r>
            <w:del w:id="837" w:author="csuheshibo@163.com" w:date="2018-10-19T11:22:00Z">
              <w:r w:rsidR="007223C7" w:rsidDel="000E753F">
                <w:rPr>
                  <w:rFonts w:hint="eastAsia"/>
                </w:rPr>
                <w:delText>。</w:delText>
              </w:r>
              <w:r w:rsidR="003C60A5" w:rsidDel="000E753F">
                <w:rPr>
                  <w:rFonts w:hint="eastAsia"/>
                </w:rPr>
                <w:delText>图</w:delText>
              </w:r>
            </w:del>
            <w:r w:rsidR="00AB5049">
              <w:rPr>
                <w:rFonts w:hint="eastAsia"/>
              </w:rPr>
              <w:t>5</w:t>
            </w:r>
            <w:r w:rsidR="00AB5049">
              <w:t>.</w:t>
            </w:r>
            <w:r w:rsidR="003C60A5">
              <w:rPr>
                <w:rFonts w:hint="eastAsia"/>
              </w:rPr>
              <w:t>1</w:t>
            </w:r>
            <w:r w:rsidR="003C60A5">
              <w:rPr>
                <w:rFonts w:hint="eastAsia"/>
              </w:rPr>
              <w:t>为</w:t>
            </w:r>
            <w:r w:rsidR="007223C7">
              <w:rPr>
                <w:rFonts w:hint="eastAsia"/>
              </w:rPr>
              <w:t>本课题三维重建</w:t>
            </w:r>
            <w:del w:id="838" w:author="csuheshibo@163.com" w:date="2018-10-19T14:35:00Z">
              <w:r w:rsidR="007223C7" w:rsidDel="00143314">
                <w:rPr>
                  <w:rFonts w:hint="eastAsia"/>
                </w:rPr>
                <w:delText>系统</w:delText>
              </w:r>
            </w:del>
            <w:r w:rsidR="007223C7">
              <w:rPr>
                <w:rFonts w:hint="eastAsia"/>
              </w:rPr>
              <w:t>以及语义地图构建的</w:t>
            </w:r>
            <w:ins w:id="839" w:author="csuheshibo@163.com" w:date="2018-10-19T14:35:00Z">
              <w:r w:rsidR="00143314">
                <w:rPr>
                  <w:rFonts w:hint="eastAsia"/>
                </w:rPr>
                <w:t>技术路线图</w:t>
              </w:r>
            </w:ins>
            <w:del w:id="840" w:author="csuheshibo@163.com" w:date="2018-10-19T14:35:00Z">
              <w:r w:rsidR="003C60A5" w:rsidDel="00143314">
                <w:rPr>
                  <w:rFonts w:hint="eastAsia"/>
                </w:rPr>
                <w:delText>流程</w:delText>
              </w:r>
              <w:r w:rsidR="007223C7" w:rsidDel="00143314">
                <w:rPr>
                  <w:rFonts w:hint="eastAsia"/>
                </w:rPr>
                <w:delText>示意图</w:delText>
              </w:r>
            </w:del>
            <w:r w:rsidR="008D69FB">
              <w:rPr>
                <w:rFonts w:hint="eastAsia"/>
              </w:rPr>
              <w:t>。</w:t>
            </w:r>
          </w:p>
          <w:p w:rsidR="006C2F5B" w:rsidRDefault="006C2F5B">
            <w:pPr>
              <w:ind w:firstLineChars="200" w:firstLine="480"/>
              <w:jc w:val="left"/>
            </w:pPr>
          </w:p>
          <w:p w:rsidR="00AB5049" w:rsidRDefault="00191D0B">
            <w:pPr>
              <w:ind w:firstLineChars="200" w:firstLine="480"/>
              <w:jc w:val="center"/>
              <w:pPrChange w:id="841" w:author="csuheshibo@163.com" w:date="2018-10-19T19:16:00Z">
                <w:pPr>
                  <w:ind w:firstLineChars="200" w:firstLine="480"/>
                </w:pPr>
              </w:pPrChange>
            </w:pPr>
            <w:ins w:id="842" w:author="csuheshibo@163.com" w:date="2018-10-23T22:31:00Z">
              <w:r>
                <w:rPr>
                  <w:noProof/>
                </w:rPr>
                <w:drawing>
                  <wp:inline distT="0" distB="0" distL="0" distR="0" wp14:anchorId="5BB6209B">
                    <wp:extent cx="3705225" cy="259109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190" cy="2594571"/>
                            </a:xfrm>
                            <a:prstGeom prst="rect">
                              <a:avLst/>
                            </a:prstGeom>
                            <a:noFill/>
                          </pic:spPr>
                        </pic:pic>
                      </a:graphicData>
                    </a:graphic>
                  </wp:inline>
                </w:drawing>
              </w:r>
            </w:ins>
            <w:del w:id="843" w:author="csuheshibo@163.com" w:date="2018-10-23T22:31:00Z">
              <w:r w:rsidR="006C2F5B" w:rsidDel="00191D0B">
                <w:fldChar w:fldCharType="begin"/>
              </w:r>
              <w:r w:rsidR="006C2F5B" w:rsidDel="00191D0B">
                <w:fldChar w:fldCharType="end"/>
              </w:r>
            </w:del>
            <w:del w:id="844" w:author="csuheshibo@163.com" w:date="2018-10-19T19:16:00Z">
              <w:r w:rsidR="00AA3B09" w:rsidDel="00F6644A">
                <w:fldChar w:fldCharType="begin"/>
              </w:r>
              <w:r w:rsidR="00AA3B09" w:rsidDel="00F6644A">
                <w:fldChar w:fldCharType="end"/>
              </w:r>
            </w:del>
            <w:del w:id="845" w:author="csuheshibo@163.com" w:date="2018-10-18T20:41:00Z">
              <w:r w:rsidR="001F5CF4" w:rsidDel="00AA3B09">
                <w:object w:dxaOrig="8750" w:dyaOrig="8130">
                  <v:shape id="_x0000_i1048" type="#_x0000_t75" style="width:355.6pt;height:401.95pt" o:ole="">
                    <v:imagedata r:id="rId17" o:title=""/>
                  </v:shape>
                  <o:OLEObject Type="Embed" ProgID="Visio.Drawing.15" ShapeID="_x0000_i1048" DrawAspect="Content" ObjectID="_1602155853" r:id="rId18"/>
                </w:object>
              </w:r>
            </w:del>
          </w:p>
          <w:p w:rsidR="00AB5049" w:rsidRPr="00AB5049" w:rsidRDefault="00AB5049" w:rsidP="00AB5049">
            <w:pPr>
              <w:pStyle w:val="af"/>
              <w:jc w:val="center"/>
            </w:pPr>
            <w:r>
              <w:t>图</w:t>
            </w:r>
            <w:r>
              <w:t xml:space="preserve"> 5.1 </w:t>
            </w:r>
            <w:r>
              <w:rPr>
                <w:rFonts w:hint="eastAsia"/>
              </w:rPr>
              <w:t>技术路线示意图</w:t>
            </w:r>
          </w:p>
          <w:p w:rsidR="000D0609" w:rsidRPr="002E5AAC" w:rsidRDefault="000D0609" w:rsidP="00C23185">
            <w:pPr>
              <w:pStyle w:val="a9"/>
              <w:numPr>
                <w:ilvl w:val="0"/>
                <w:numId w:val="26"/>
              </w:numPr>
              <w:spacing w:before="120"/>
              <w:ind w:firstLineChars="0"/>
              <w:rPr>
                <w:rFonts w:ascii="黑体" w:eastAsia="黑体" w:cs="Times New Roman"/>
                <w:szCs w:val="24"/>
              </w:rPr>
              <w:pPrChange w:id="846" w:author="csuheshibo@163.com" w:date="2018-10-27T13:37:00Z">
                <w:pPr>
                  <w:spacing w:before="120" w:line="276" w:lineRule="auto"/>
                </w:pPr>
              </w:pPrChange>
            </w:pPr>
            <w:del w:id="847" w:author="csuheshibo@163.com" w:date="2018-10-27T13:37:00Z">
              <w:r w:rsidRPr="002E5AAC" w:rsidDel="00C23185">
                <w:rPr>
                  <w:rFonts w:ascii="黑体" w:eastAsia="黑体" w:cs="Times New Roman" w:hint="eastAsia"/>
                  <w:szCs w:val="24"/>
                </w:rPr>
                <w:delText>5.</w:delText>
              </w:r>
              <w:r w:rsidRPr="002E5AAC" w:rsidDel="00C23185">
                <w:rPr>
                  <w:rFonts w:ascii="黑体" w:eastAsia="黑体" w:cs="Times New Roman"/>
                  <w:szCs w:val="24"/>
                </w:rPr>
                <w:delText>2</w:delText>
              </w:r>
            </w:del>
            <w:r w:rsidRPr="00C23185">
              <w:rPr>
                <w:rFonts w:ascii="黑体" w:eastAsia="黑体" w:cs="Times New Roman" w:hint="eastAsia"/>
                <w:szCs w:val="24"/>
                <w:rPrChange w:id="848" w:author="csuheshibo@163.com" w:date="2018-10-27T13:37:00Z">
                  <w:rPr>
                    <w:rFonts w:ascii="黑体" w:eastAsia="黑体" w:hint="eastAsia"/>
                  </w:rPr>
                </w:rPrChange>
              </w:rPr>
              <w:t>工作方案的可行性分析，预设工作中可能遇到的难点，提出解决的方法</w:t>
            </w:r>
          </w:p>
          <w:p w:rsidR="008A0DBC" w:rsidRPr="008A0DBC" w:rsidRDefault="007223C7" w:rsidP="008A0DBC">
            <w:pPr>
              <w:pStyle w:val="a9"/>
              <w:numPr>
                <w:ilvl w:val="0"/>
                <w:numId w:val="28"/>
              </w:numPr>
              <w:spacing w:line="288" w:lineRule="auto"/>
              <w:ind w:firstLineChars="0"/>
              <w:rPr>
                <w:ins w:id="849" w:author="csuheshibo@163.com" w:date="2018-10-18T11:51:00Z"/>
                <w:rFonts w:ascii="黑体" w:eastAsia="黑体" w:hint="eastAsia"/>
                <w:rPrChange w:id="850" w:author="csuheshibo@163.com" w:date="2018-10-27T13:38:00Z">
                  <w:rPr>
                    <w:ins w:id="851" w:author="csuheshibo@163.com" w:date="2018-10-18T11:51:00Z"/>
                    <w:rFonts w:hint="eastAsia"/>
                  </w:rPr>
                </w:rPrChange>
              </w:rPr>
              <w:pPrChange w:id="852" w:author="csuheshibo@163.com" w:date="2018-10-27T13:38:00Z">
                <w:pPr>
                  <w:spacing w:line="288" w:lineRule="auto"/>
                </w:pPr>
              </w:pPrChange>
            </w:pPr>
            <w:bookmarkStart w:id="853" w:name="OLE_LINK9"/>
            <w:bookmarkStart w:id="854" w:name="OLE_LINK10"/>
            <w:del w:id="855" w:author="csuheshibo@163.com" w:date="2018-10-27T13:38:00Z">
              <w:r w:rsidRPr="008A0DBC" w:rsidDel="008A0DBC">
                <w:rPr>
                  <w:rFonts w:ascii="黑体" w:eastAsia="黑体" w:hAnsi="黑体" w:hint="eastAsia"/>
                  <w:rPrChange w:id="856" w:author="csuheshibo@163.com" w:date="2018-10-27T13:38:00Z">
                    <w:rPr>
                      <w:rFonts w:hAnsi="黑体" w:hint="eastAsia"/>
                    </w:rPr>
                  </w:rPrChange>
                </w:rPr>
                <w:delText>5.2</w:delText>
              </w:r>
              <w:r w:rsidR="000D0609" w:rsidRPr="008A0DBC" w:rsidDel="008A0DBC">
                <w:rPr>
                  <w:rFonts w:ascii="黑体" w:eastAsia="黑体" w:hAnsi="黑体" w:hint="eastAsia"/>
                  <w:rPrChange w:id="857" w:author="csuheshibo@163.com" w:date="2018-10-27T13:38:00Z">
                    <w:rPr>
                      <w:rFonts w:hAnsi="黑体" w:hint="eastAsia"/>
                    </w:rPr>
                  </w:rPrChange>
                </w:rPr>
                <w:delText>.</w:delText>
              </w:r>
              <w:r w:rsidR="002E5AAC" w:rsidRPr="008A0DBC" w:rsidDel="008A0DBC">
                <w:rPr>
                  <w:rFonts w:ascii="黑体" w:eastAsia="黑体" w:hAnsi="黑体" w:hint="eastAsia"/>
                  <w:rPrChange w:id="858" w:author="csuheshibo@163.com" w:date="2018-10-27T13:38:00Z">
                    <w:rPr>
                      <w:rFonts w:hAnsi="黑体" w:hint="eastAsia"/>
                    </w:rPr>
                  </w:rPrChange>
                </w:rPr>
                <w:delText>1</w:delText>
              </w:r>
            </w:del>
            <w:ins w:id="859" w:author="csuheshibo@163.com" w:date="2018-10-18T11:51:00Z">
              <w:r w:rsidR="00B24B1B" w:rsidRPr="008A0DBC">
                <w:rPr>
                  <w:rFonts w:ascii="黑体" w:eastAsia="黑体" w:hint="eastAsia"/>
                  <w:rPrChange w:id="860" w:author="csuheshibo@163.com" w:date="2018-10-27T13:38:00Z">
                    <w:rPr>
                      <w:rFonts w:hint="eastAsia"/>
                    </w:rPr>
                  </w:rPrChange>
                </w:rPr>
                <w:t>研究</w:t>
              </w:r>
            </w:ins>
            <w:del w:id="861" w:author="csuheshibo@163.com" w:date="2018-10-18T11:51:00Z">
              <w:r w:rsidR="000D0609" w:rsidRPr="008A0DBC" w:rsidDel="00B24B1B">
                <w:rPr>
                  <w:rFonts w:ascii="黑体" w:eastAsia="黑体" w:hint="eastAsia"/>
                  <w:rPrChange w:id="862" w:author="csuheshibo@163.com" w:date="2018-10-27T13:38:00Z">
                    <w:rPr>
                      <w:rFonts w:hint="eastAsia"/>
                    </w:rPr>
                  </w:rPrChange>
                </w:rPr>
                <w:delText>工作</w:delText>
              </w:r>
            </w:del>
            <w:r w:rsidR="000D0609" w:rsidRPr="008A0DBC">
              <w:rPr>
                <w:rFonts w:ascii="黑体" w:eastAsia="黑体" w:hint="eastAsia"/>
                <w:rPrChange w:id="863" w:author="csuheshibo@163.com" w:date="2018-10-27T13:38:00Z">
                  <w:rPr>
                    <w:rFonts w:hint="eastAsia"/>
                  </w:rPr>
                </w:rPrChange>
              </w:rPr>
              <w:t>方案</w:t>
            </w:r>
          </w:p>
          <w:bookmarkEnd w:id="853"/>
          <w:bookmarkEnd w:id="854"/>
          <w:p w:rsidR="00B24B1B" w:rsidRPr="008A0DBC" w:rsidRDefault="008A0DBC" w:rsidP="008A0DBC">
            <w:pPr>
              <w:spacing w:line="288" w:lineRule="auto"/>
              <w:ind w:firstLineChars="200" w:firstLine="480"/>
              <w:rPr>
                <w:ins w:id="864" w:author="csuheshibo@163.com" w:date="2018-10-18T13:42:00Z"/>
                <w:rFonts w:ascii="黑体" w:eastAsia="黑体"/>
                <w:rPrChange w:id="865" w:author="csuheshibo@163.com" w:date="2018-10-27T13:39:00Z">
                  <w:rPr>
                    <w:ins w:id="866" w:author="csuheshibo@163.com" w:date="2018-10-18T13:42:00Z"/>
                  </w:rPr>
                </w:rPrChange>
              </w:rPr>
              <w:pPrChange w:id="867" w:author="csuheshibo@163.com" w:date="2018-10-27T13:39:00Z">
                <w:pPr>
                  <w:spacing w:line="288" w:lineRule="auto"/>
                </w:pPr>
              </w:pPrChange>
            </w:pPr>
            <w:ins w:id="868" w:author="csuheshibo@163.com" w:date="2018-10-27T13:39:00Z">
              <w:r>
                <w:rPr>
                  <w:rFonts w:ascii="黑体" w:eastAsia="黑体" w:hint="eastAsia"/>
                </w:rPr>
                <w:t>1</w:t>
              </w:r>
              <w:r>
                <w:rPr>
                  <w:rFonts w:ascii="黑体" w:eastAsia="黑体"/>
                </w:rPr>
                <w:t>.</w:t>
              </w:r>
            </w:ins>
            <w:ins w:id="869" w:author="csuheshibo@163.com" w:date="2018-10-19T14:37:00Z">
              <w:r w:rsidR="00143314" w:rsidRPr="008A0DBC">
                <w:rPr>
                  <w:rFonts w:ascii="黑体" w:eastAsia="黑体" w:hint="eastAsia"/>
                  <w:rPrChange w:id="870" w:author="csuheshibo@163.com" w:date="2018-10-27T13:39:00Z">
                    <w:rPr>
                      <w:rFonts w:hint="eastAsia"/>
                    </w:rPr>
                  </w:rPrChange>
                </w:rPr>
                <w:t>基于视频流的三维重建系统</w:t>
              </w:r>
            </w:ins>
            <w:ins w:id="871" w:author="csuheshibo@163.com" w:date="2018-10-19T14:38:00Z">
              <w:r w:rsidR="00143314" w:rsidRPr="008A0DBC">
                <w:rPr>
                  <w:rFonts w:ascii="黑体" w:eastAsia="黑体" w:hint="eastAsia"/>
                  <w:rPrChange w:id="872" w:author="csuheshibo@163.com" w:date="2018-10-27T13:39:00Z">
                    <w:rPr>
                      <w:rFonts w:hint="eastAsia"/>
                    </w:rPr>
                  </w:rPrChange>
                </w:rPr>
                <w:t>研究</w:t>
              </w:r>
            </w:ins>
            <w:ins w:id="873" w:author="csuheshibo@163.com" w:date="2018-10-19T14:37:00Z">
              <w:r w:rsidR="00143314" w:rsidRPr="008A0DBC">
                <w:rPr>
                  <w:rFonts w:ascii="黑体" w:eastAsia="黑体" w:hint="eastAsia"/>
                  <w:rPrChange w:id="874" w:author="csuheshibo@163.com" w:date="2018-10-27T13:39:00Z">
                    <w:rPr>
                      <w:rFonts w:hint="eastAsia"/>
                    </w:rPr>
                  </w:rPrChange>
                </w:rPr>
                <w:t>方案</w:t>
              </w:r>
            </w:ins>
          </w:p>
          <w:p w:rsidR="00AD24E7" w:rsidRDefault="00143314">
            <w:pPr>
              <w:adjustRightInd w:val="0"/>
              <w:snapToGrid w:val="0"/>
              <w:spacing w:line="312" w:lineRule="auto"/>
              <w:ind w:firstLineChars="200" w:firstLine="480"/>
              <w:rPr>
                <w:ins w:id="875" w:author="csuheshibo@163.com" w:date="2018-10-18T13:55:00Z"/>
              </w:rPr>
              <w:pPrChange w:id="876" w:author="csuheshibo@163.com" w:date="2018-10-18T13:53:00Z">
                <w:pPr>
                  <w:adjustRightInd w:val="0"/>
                  <w:snapToGrid w:val="0"/>
                  <w:spacing w:line="312" w:lineRule="auto"/>
                </w:pPr>
              </w:pPrChange>
            </w:pPr>
            <w:ins w:id="877" w:author="csuheshibo@163.com" w:date="2018-10-18T13:53:00Z">
              <w:r>
                <w:rPr>
                  <w:rFonts w:hint="eastAsia"/>
                </w:rPr>
                <w:t>本</w:t>
              </w:r>
            </w:ins>
            <w:ins w:id="878" w:author="csuheshibo@163.com" w:date="2018-10-19T14:38:00Z">
              <w:r>
                <w:rPr>
                  <w:rFonts w:hint="eastAsia"/>
                </w:rPr>
                <w:t>方案</w:t>
              </w:r>
            </w:ins>
            <w:ins w:id="879" w:author="csuheshibo@163.com" w:date="2018-10-18T13:53:00Z">
              <w:r w:rsidR="00AD24E7" w:rsidRPr="00AD24E7">
                <w:rPr>
                  <w:rFonts w:hint="eastAsia"/>
                  <w:rPrChange w:id="880" w:author="csuheshibo@163.com" w:date="2018-10-18T13:55:00Z">
                    <w:rPr>
                      <w:rFonts w:eastAsia="仿宋_GB2312" w:hint="eastAsia"/>
                      <w:b/>
                      <w:sz w:val="28"/>
                    </w:rPr>
                  </w:rPrChange>
                </w:rPr>
                <w:t>的</w:t>
              </w:r>
              <w:proofErr w:type="gramStart"/>
              <w:r w:rsidR="00AD24E7" w:rsidRPr="00AD24E7">
                <w:rPr>
                  <w:rFonts w:hint="eastAsia"/>
                  <w:rPrChange w:id="881" w:author="csuheshibo@163.com" w:date="2018-10-18T13:55:00Z">
                    <w:rPr>
                      <w:rFonts w:eastAsia="仿宋_GB2312" w:hint="eastAsia"/>
                      <w:b/>
                      <w:sz w:val="28"/>
                    </w:rPr>
                  </w:rPrChange>
                </w:rPr>
                <w:t>建图过程</w:t>
              </w:r>
              <w:proofErr w:type="gramEnd"/>
              <w:r w:rsidR="00AD24E7" w:rsidRPr="00AD24E7">
                <w:rPr>
                  <w:rFonts w:hint="eastAsia"/>
                  <w:rPrChange w:id="882" w:author="csuheshibo@163.com" w:date="2018-10-18T13:55:00Z">
                    <w:rPr>
                      <w:rFonts w:eastAsia="仿宋_GB2312" w:hint="eastAsia"/>
                      <w:b/>
                      <w:sz w:val="28"/>
                    </w:rPr>
                  </w:rPrChange>
                </w:rPr>
                <w:t>分为两个阶段：</w:t>
              </w:r>
            </w:ins>
            <w:ins w:id="883" w:author="csuheshibo@163.com" w:date="2018-10-18T13:54:00Z">
              <w:r w:rsidR="00AD24E7" w:rsidRPr="00AD24E7">
                <w:rPr>
                  <w:rFonts w:hint="eastAsia"/>
                  <w:rPrChange w:id="884" w:author="csuheshibo@163.com" w:date="2018-10-18T13:55:00Z">
                    <w:rPr>
                      <w:rFonts w:eastAsia="仿宋_GB2312" w:hint="eastAsia"/>
                      <w:sz w:val="28"/>
                    </w:rPr>
                  </w:rPrChange>
                </w:rPr>
                <w:t>分别为</w:t>
              </w:r>
            </w:ins>
            <w:ins w:id="885" w:author="csuheshibo@163.com" w:date="2018-10-18T13:53:00Z">
              <w:r w:rsidR="00AD24E7" w:rsidRPr="00AD24E7">
                <w:rPr>
                  <w:rFonts w:hint="eastAsia"/>
                  <w:rPrChange w:id="886" w:author="csuheshibo@163.com" w:date="2018-10-18T13:55:00Z">
                    <w:rPr>
                      <w:rFonts w:eastAsia="仿宋_GB2312" w:hint="eastAsia"/>
                      <w:b/>
                      <w:sz w:val="28"/>
                    </w:rPr>
                  </w:rPrChange>
                </w:rPr>
                <w:t>在线</w:t>
              </w:r>
              <w:r w:rsidR="00AD24E7" w:rsidRPr="00AD24E7">
                <w:rPr>
                  <w:rPrChange w:id="887" w:author="csuheshibo@163.com" w:date="2018-10-18T13:55:00Z">
                    <w:rPr>
                      <w:rFonts w:eastAsia="仿宋_GB2312"/>
                      <w:b/>
                      <w:sz w:val="28"/>
                    </w:rPr>
                  </w:rPrChange>
                </w:rPr>
                <w:t>SLAM</w:t>
              </w:r>
              <w:r w:rsidR="00AD24E7" w:rsidRPr="00AD24E7">
                <w:rPr>
                  <w:rFonts w:hint="eastAsia"/>
                  <w:rPrChange w:id="888" w:author="csuheshibo@163.com" w:date="2018-10-18T13:55:00Z">
                    <w:rPr>
                      <w:rFonts w:eastAsia="仿宋_GB2312" w:hint="eastAsia"/>
                      <w:b/>
                      <w:sz w:val="28"/>
                    </w:rPr>
                  </w:rPrChange>
                </w:rPr>
                <w:t>阶段和离线</w:t>
              </w:r>
              <w:r w:rsidR="00AD24E7" w:rsidRPr="00AD24E7">
                <w:rPr>
                  <w:rPrChange w:id="889" w:author="csuheshibo@163.com" w:date="2018-10-18T13:55:00Z">
                    <w:rPr>
                      <w:rFonts w:eastAsia="仿宋_GB2312"/>
                      <w:b/>
                      <w:sz w:val="28"/>
                    </w:rPr>
                  </w:rPrChange>
                </w:rPr>
                <w:t>3D</w:t>
              </w:r>
              <w:r w:rsidR="00AD24E7" w:rsidRPr="00AD24E7">
                <w:rPr>
                  <w:rFonts w:hint="eastAsia"/>
                  <w:rPrChange w:id="890" w:author="csuheshibo@163.com" w:date="2018-10-18T13:55:00Z">
                    <w:rPr>
                      <w:rFonts w:eastAsia="仿宋_GB2312" w:hint="eastAsia"/>
                      <w:b/>
                      <w:sz w:val="28"/>
                    </w:rPr>
                  </w:rPrChange>
                </w:rPr>
                <w:t>重建阶段。</w:t>
              </w:r>
            </w:ins>
          </w:p>
          <w:p w:rsidR="00A92D6F" w:rsidRDefault="00A92D6F">
            <w:pPr>
              <w:adjustRightInd w:val="0"/>
              <w:snapToGrid w:val="0"/>
              <w:spacing w:line="312" w:lineRule="auto"/>
              <w:ind w:firstLineChars="200" w:firstLine="480"/>
              <w:rPr>
                <w:ins w:id="891" w:author="csuheshibo@163.com" w:date="2018-10-18T15:25:00Z"/>
              </w:rPr>
              <w:pPrChange w:id="892" w:author="csuheshibo@163.com" w:date="2018-10-18T13:53:00Z">
                <w:pPr>
                  <w:adjustRightInd w:val="0"/>
                  <w:snapToGrid w:val="0"/>
                  <w:spacing w:line="312" w:lineRule="auto"/>
                </w:pPr>
              </w:pPrChange>
            </w:pPr>
            <w:ins w:id="893" w:author="csuheshibo@163.com" w:date="2018-10-18T15:21:00Z">
              <w:r w:rsidRPr="00A92D6F">
                <w:rPr>
                  <w:rFonts w:hint="eastAsia"/>
                </w:rPr>
                <w:t>在线</w:t>
              </w:r>
              <w:r w:rsidRPr="00A92D6F">
                <w:rPr>
                  <w:rFonts w:hint="eastAsia"/>
                </w:rPr>
                <w:t>SLAM</w:t>
              </w:r>
              <w:r>
                <w:rPr>
                  <w:rFonts w:hint="eastAsia"/>
                </w:rPr>
                <w:t>系统实时获取前视单目相机</w:t>
              </w:r>
              <w:r w:rsidRPr="00A92D6F">
                <w:rPr>
                  <w:rFonts w:hint="eastAsia"/>
                </w:rPr>
                <w:t>，基于多通道信息融合</w:t>
              </w:r>
              <w:r w:rsidRPr="00A92D6F">
                <w:rPr>
                  <w:rFonts w:hint="eastAsia"/>
                </w:rPr>
                <w:t>SLAM</w:t>
              </w:r>
              <w:r w:rsidRPr="00A92D6F">
                <w:rPr>
                  <w:rFonts w:hint="eastAsia"/>
                </w:rPr>
                <w:t>技术快速建立</w:t>
              </w:r>
              <w:r w:rsidRPr="00A92D6F">
                <w:rPr>
                  <w:rFonts w:hint="eastAsia"/>
                </w:rPr>
                <w:t>scene graph</w:t>
              </w:r>
              <w:r w:rsidRPr="00A92D6F">
                <w:rPr>
                  <w:rFonts w:hint="eastAsia"/>
                </w:rPr>
                <w:t>及点云环境地图。</w:t>
              </w:r>
            </w:ins>
            <w:ins w:id="894" w:author="csuheshibo@163.com" w:date="2018-10-18T13:56:00Z">
              <w:r w:rsidR="00AD24E7">
                <w:rPr>
                  <w:rFonts w:hint="eastAsia"/>
                </w:rPr>
                <w:t>考虑到</w:t>
              </w:r>
            </w:ins>
            <w:ins w:id="895" w:author="csuheshibo@163.com" w:date="2018-10-18T13:53:00Z">
              <w:r w:rsidR="00AD24E7" w:rsidRPr="00AD24E7">
                <w:rPr>
                  <w:rFonts w:hint="eastAsia"/>
                  <w:rPrChange w:id="896" w:author="csuheshibo@163.com" w:date="2018-10-18T13:55:00Z">
                    <w:rPr>
                      <w:rFonts w:eastAsia="仿宋_GB2312" w:hint="eastAsia"/>
                      <w:sz w:val="28"/>
                    </w:rPr>
                  </w:rPrChange>
                </w:rPr>
                <w:t>在线</w:t>
              </w:r>
              <w:r w:rsidR="00AD24E7" w:rsidRPr="00AD24E7">
                <w:rPr>
                  <w:rPrChange w:id="897" w:author="csuheshibo@163.com" w:date="2018-10-18T13:55:00Z">
                    <w:rPr>
                      <w:rFonts w:eastAsia="仿宋_GB2312"/>
                      <w:sz w:val="28"/>
                    </w:rPr>
                  </w:rPrChange>
                </w:rPr>
                <w:t>SLAM</w:t>
              </w:r>
            </w:ins>
            <w:ins w:id="898" w:author="csuheshibo@163.com" w:date="2018-10-18T13:56:00Z">
              <w:r w:rsidR="00AD24E7">
                <w:rPr>
                  <w:rFonts w:hint="eastAsia"/>
                </w:rPr>
                <w:t>为了满足实时性要求</w:t>
              </w:r>
            </w:ins>
            <w:ins w:id="899" w:author="csuheshibo@163.com" w:date="2018-10-18T13:53:00Z">
              <w:r w:rsidR="00AD24E7" w:rsidRPr="00AD24E7">
                <w:rPr>
                  <w:rFonts w:hint="eastAsia"/>
                  <w:rPrChange w:id="900" w:author="csuheshibo@163.com" w:date="2018-10-18T13:55:00Z">
                    <w:rPr>
                      <w:rFonts w:eastAsia="仿宋_GB2312" w:hint="eastAsia"/>
                      <w:sz w:val="28"/>
                    </w:rPr>
                  </w:rPrChange>
                </w:rPr>
                <w:t>，只是</w:t>
              </w:r>
              <w:r w:rsidR="00AD24E7" w:rsidRPr="00AD24E7">
                <w:rPr>
                  <w:rFonts w:hint="eastAsia"/>
                </w:rPr>
                <w:t>对局部窗口进行增量优化，即使在闭环时也只进行轨迹和部分点云优化</w:t>
              </w:r>
            </w:ins>
            <w:ins w:id="901" w:author="csuheshibo@163.com" w:date="2018-10-18T13:56:00Z">
              <w:r w:rsidR="00AD24E7">
                <w:rPr>
                  <w:rFonts w:hint="eastAsia"/>
                </w:rPr>
                <w:t>，</w:t>
              </w:r>
            </w:ins>
            <w:ins w:id="902" w:author="csuheshibo@163.com" w:date="2018-10-18T13:53:00Z">
              <w:r w:rsidR="00AD24E7" w:rsidRPr="00AD24E7">
                <w:rPr>
                  <w:rFonts w:hint="eastAsia"/>
                  <w:rPrChange w:id="903" w:author="csuheshibo@163.com" w:date="2018-10-18T13:55:00Z">
                    <w:rPr>
                      <w:rFonts w:eastAsia="仿宋_GB2312" w:hint="eastAsia"/>
                      <w:sz w:val="28"/>
                    </w:rPr>
                  </w:rPrChange>
                </w:rPr>
                <w:t>因此所建立的</w:t>
              </w:r>
              <w:r w:rsidR="00AD24E7" w:rsidRPr="00AD24E7">
                <w:rPr>
                  <w:rPrChange w:id="904" w:author="csuheshibo@163.com" w:date="2018-10-18T13:55:00Z">
                    <w:rPr>
                      <w:rFonts w:eastAsia="仿宋_GB2312"/>
                      <w:sz w:val="28"/>
                    </w:rPr>
                  </w:rPrChange>
                </w:rPr>
                <w:t>scene graph</w:t>
              </w:r>
              <w:r w:rsidR="00AD24E7" w:rsidRPr="00AD24E7">
                <w:rPr>
                  <w:rFonts w:hint="eastAsia"/>
                  <w:rPrChange w:id="905" w:author="csuheshibo@163.com" w:date="2018-10-18T13:55:00Z">
                    <w:rPr>
                      <w:rFonts w:eastAsia="仿宋_GB2312" w:hint="eastAsia"/>
                      <w:sz w:val="28"/>
                    </w:rPr>
                  </w:rPrChange>
                </w:rPr>
                <w:t>及点云环境地图的精度较低。随着时间的推移不可避免的会出现误差累计，</w:t>
              </w:r>
            </w:ins>
            <w:ins w:id="906" w:author="csuheshibo@163.com" w:date="2018-10-18T13:57:00Z">
              <w:r w:rsidR="00AD24E7">
                <w:rPr>
                  <w:rFonts w:hint="eastAsia"/>
                </w:rPr>
                <w:t>并且在</w:t>
              </w:r>
            </w:ins>
            <w:ins w:id="907" w:author="csuheshibo@163.com" w:date="2018-10-18T13:58:00Z">
              <w:r w:rsidR="009C4121">
                <w:rPr>
                  <w:rFonts w:hint="eastAsia"/>
                </w:rPr>
                <w:t>闭环处出现场景无法闭合的情况</w:t>
              </w:r>
            </w:ins>
            <w:ins w:id="908" w:author="csuheshibo@163.com" w:date="2018-10-18T13:53:00Z">
              <w:r w:rsidR="00AD24E7" w:rsidRPr="00AD24E7">
                <w:rPr>
                  <w:rFonts w:hint="eastAsia"/>
                  <w:rPrChange w:id="909" w:author="csuheshibo@163.com" w:date="2018-10-18T13:55:00Z">
                    <w:rPr>
                      <w:rFonts w:eastAsia="仿宋_GB2312" w:hint="eastAsia"/>
                      <w:sz w:val="28"/>
                    </w:rPr>
                  </w:rPrChange>
                </w:rPr>
                <w:t>。</w:t>
              </w:r>
            </w:ins>
            <w:ins w:id="910" w:author="csuheshibo@163.com" w:date="2018-10-18T15:22:00Z">
              <w:r>
                <w:rPr>
                  <w:rFonts w:hint="eastAsia"/>
                </w:rPr>
                <w:t>因此，</w:t>
              </w:r>
              <w:r>
                <w:rPr>
                  <w:rFonts w:hint="eastAsia"/>
                </w:rPr>
                <w:lastRenderedPageBreak/>
                <w:t>现在仅通过</w:t>
              </w:r>
              <w:r>
                <w:rPr>
                  <w:rFonts w:hint="eastAsia"/>
                </w:rPr>
                <w:t>SLAM</w:t>
              </w:r>
              <w:r>
                <w:rPr>
                  <w:rFonts w:hint="eastAsia"/>
                </w:rPr>
                <w:t>获取</w:t>
              </w:r>
              <w:proofErr w:type="spellStart"/>
              <w:r>
                <w:rPr>
                  <w:rFonts w:hint="eastAsia"/>
                </w:rPr>
                <w:t>KeyFrame</w:t>
              </w:r>
              <w:proofErr w:type="spellEnd"/>
              <w:r>
                <w:t xml:space="preserve"> </w:t>
              </w:r>
              <w:proofErr w:type="spellStart"/>
              <w:r>
                <w:rPr>
                  <w:rFonts w:hint="eastAsia"/>
                </w:rPr>
                <w:t>DataBase</w:t>
              </w:r>
              <w:proofErr w:type="spellEnd"/>
              <w:r>
                <w:rPr>
                  <w:rFonts w:hint="eastAsia"/>
                </w:rPr>
                <w:t>，包含</w:t>
              </w:r>
            </w:ins>
            <w:ins w:id="911" w:author="csuheshibo@163.com" w:date="2018-10-18T15:23:00Z">
              <w:r w:rsidR="00143314">
                <w:rPr>
                  <w:rFonts w:hint="eastAsia"/>
                </w:rPr>
                <w:t>关键</w:t>
              </w:r>
              <w:proofErr w:type="gramStart"/>
              <w:r w:rsidR="00143314">
                <w:rPr>
                  <w:rFonts w:hint="eastAsia"/>
                </w:rPr>
                <w:t>帧</w:t>
              </w:r>
              <w:proofErr w:type="gramEnd"/>
              <w:r w:rsidR="00143314">
                <w:rPr>
                  <w:rFonts w:hint="eastAsia"/>
                </w:rPr>
                <w:t>图像</w:t>
              </w:r>
            </w:ins>
            <w:ins w:id="912" w:author="csuheshibo@163.com" w:date="2018-10-19T14:40:00Z">
              <w:r w:rsidR="00143314">
                <w:rPr>
                  <w:rFonts w:hint="eastAsia"/>
                </w:rPr>
                <w:t>、</w:t>
              </w:r>
            </w:ins>
            <w:ins w:id="913" w:author="csuheshibo@163.com" w:date="2018-10-18T15:23:00Z">
              <w:r>
                <w:rPr>
                  <w:rFonts w:hint="eastAsia"/>
                </w:rPr>
                <w:t>关键</w:t>
              </w:r>
              <w:proofErr w:type="gramStart"/>
              <w:r>
                <w:rPr>
                  <w:rFonts w:hint="eastAsia"/>
                </w:rPr>
                <w:t>帧</w:t>
              </w:r>
              <w:proofErr w:type="gramEnd"/>
              <w:r>
                <w:rPr>
                  <w:rFonts w:hint="eastAsia"/>
                </w:rPr>
                <w:t>之间的相互关系信息，来为后续的</w:t>
              </w:r>
              <w:r>
                <w:rPr>
                  <w:rFonts w:hint="eastAsia"/>
                </w:rPr>
                <w:t>3D</w:t>
              </w:r>
            </w:ins>
            <w:ins w:id="914" w:author="csuheshibo@163.com" w:date="2018-10-18T15:24:00Z">
              <w:r>
                <w:rPr>
                  <w:rFonts w:hint="eastAsia"/>
                </w:rPr>
                <w:t>重建准备输入。</w:t>
              </w:r>
            </w:ins>
          </w:p>
          <w:p w:rsidR="003F2A00" w:rsidRDefault="00A92D6F">
            <w:pPr>
              <w:adjustRightInd w:val="0"/>
              <w:snapToGrid w:val="0"/>
              <w:spacing w:line="312" w:lineRule="auto"/>
              <w:ind w:firstLineChars="200" w:firstLine="480"/>
              <w:rPr>
                <w:ins w:id="915" w:author="csuheshibo@163.com" w:date="2018-10-18T15:31:00Z"/>
              </w:rPr>
              <w:pPrChange w:id="916" w:author="csuheshibo@163.com" w:date="2018-10-18T13:53:00Z">
                <w:pPr>
                  <w:adjustRightInd w:val="0"/>
                  <w:snapToGrid w:val="0"/>
                  <w:spacing w:line="312" w:lineRule="auto"/>
                </w:pPr>
              </w:pPrChange>
            </w:pPr>
            <w:ins w:id="917" w:author="csuheshibo@163.com" w:date="2018-10-18T15:25:00Z">
              <w:r>
                <w:rPr>
                  <w:rFonts w:hint="eastAsia"/>
                </w:rPr>
                <w:t>离线</w:t>
              </w:r>
              <w:r>
                <w:t>3</w:t>
              </w:r>
              <w:r>
                <w:rPr>
                  <w:rFonts w:hint="eastAsia"/>
                </w:rPr>
                <w:t>D</w:t>
              </w:r>
            </w:ins>
            <w:ins w:id="918" w:author="csuheshibo@163.com" w:date="2018-10-18T15:26:00Z">
              <w:r w:rsidRPr="00A92D6F">
                <w:rPr>
                  <w:rFonts w:hint="eastAsia"/>
                </w:rPr>
                <w:t>重建以</w:t>
              </w:r>
              <w:proofErr w:type="gramStart"/>
              <w:r>
                <w:rPr>
                  <w:rFonts w:hint="eastAsia"/>
                </w:rPr>
                <w:t>提高建图精度</w:t>
              </w:r>
              <w:proofErr w:type="gramEnd"/>
              <w:r w:rsidRPr="00A92D6F">
                <w:rPr>
                  <w:rFonts w:hint="eastAsia"/>
                </w:rPr>
                <w:t>为目标，</w:t>
              </w:r>
            </w:ins>
            <w:ins w:id="919" w:author="csuheshibo@163.com" w:date="2018-10-18T15:32:00Z">
              <w:r w:rsidR="003F2A00">
                <w:rPr>
                  <w:rFonts w:hint="eastAsia"/>
                </w:rPr>
                <w:t>包括</w:t>
              </w:r>
              <w:r w:rsidR="003F2A00">
                <w:rPr>
                  <w:rFonts w:hint="eastAsia"/>
                </w:rPr>
                <w:t>SfM</w:t>
              </w:r>
              <w:r w:rsidR="003F2A00">
                <w:rPr>
                  <w:rFonts w:hint="eastAsia"/>
                </w:rPr>
                <w:t>和</w:t>
              </w:r>
              <w:r w:rsidR="003F2A00">
                <w:rPr>
                  <w:rFonts w:hint="eastAsia"/>
                </w:rPr>
                <w:t>MVS</w:t>
              </w:r>
              <w:r w:rsidR="003F2A00">
                <w:rPr>
                  <w:rFonts w:hint="eastAsia"/>
                </w:rPr>
                <w:t>两个主要环节，</w:t>
              </w:r>
            </w:ins>
            <w:ins w:id="920" w:author="csuheshibo@163.com" w:date="2018-10-18T15:26:00Z">
              <w:r w:rsidRPr="00A92D6F">
                <w:rPr>
                  <w:rFonts w:hint="eastAsia"/>
                </w:rPr>
                <w:t>其流程如图</w:t>
              </w:r>
            </w:ins>
            <w:ins w:id="921" w:author="csuheshibo@163.com" w:date="2018-10-18T15:29:00Z">
              <w:r w:rsidR="003F2A00">
                <w:t>5.2</w:t>
              </w:r>
              <w:r w:rsidR="003F2A00">
                <w:rPr>
                  <w:rFonts w:hint="eastAsia"/>
                </w:rPr>
                <w:t>所示</w:t>
              </w:r>
            </w:ins>
            <w:ins w:id="922" w:author="csuheshibo@163.com" w:date="2018-10-18T15:26:00Z">
              <w:r w:rsidRPr="00A92D6F">
                <w:rPr>
                  <w:rFonts w:hint="eastAsia"/>
                </w:rPr>
                <w:t>。</w:t>
              </w:r>
            </w:ins>
          </w:p>
          <w:p w:rsidR="003F2A00" w:rsidRDefault="003F2A00">
            <w:pPr>
              <w:adjustRightInd w:val="0"/>
              <w:snapToGrid w:val="0"/>
              <w:spacing w:line="312" w:lineRule="auto"/>
              <w:ind w:firstLineChars="200" w:firstLine="480"/>
              <w:jc w:val="center"/>
              <w:rPr>
                <w:ins w:id="923" w:author="csuheshibo@163.com" w:date="2018-10-18T15:33:00Z"/>
              </w:rPr>
              <w:pPrChange w:id="924" w:author="csuheshibo@163.com" w:date="2018-10-18T15:32:00Z">
                <w:pPr>
                  <w:adjustRightInd w:val="0"/>
                  <w:snapToGrid w:val="0"/>
                  <w:spacing w:line="312" w:lineRule="auto"/>
                </w:pPr>
              </w:pPrChange>
            </w:pPr>
          </w:p>
          <w:p w:rsidR="003F2A00" w:rsidRDefault="003F2A00">
            <w:pPr>
              <w:adjustRightInd w:val="0"/>
              <w:snapToGrid w:val="0"/>
              <w:spacing w:line="312" w:lineRule="auto"/>
              <w:ind w:firstLineChars="200" w:firstLine="480"/>
              <w:jc w:val="center"/>
              <w:rPr>
                <w:ins w:id="925" w:author="csuheshibo@163.com" w:date="2018-10-18T15:33:00Z"/>
              </w:rPr>
              <w:pPrChange w:id="926" w:author="csuheshibo@163.com" w:date="2018-10-18T15:32:00Z">
                <w:pPr>
                  <w:adjustRightInd w:val="0"/>
                  <w:snapToGrid w:val="0"/>
                  <w:spacing w:line="312" w:lineRule="auto"/>
                </w:pPr>
              </w:pPrChange>
            </w:pPr>
          </w:p>
          <w:p w:rsidR="003F2A00" w:rsidRDefault="00056B08">
            <w:pPr>
              <w:adjustRightInd w:val="0"/>
              <w:snapToGrid w:val="0"/>
              <w:spacing w:line="312" w:lineRule="auto"/>
              <w:jc w:val="center"/>
              <w:rPr>
                <w:ins w:id="927" w:author="csuheshibo@163.com" w:date="2018-10-18T15:33:00Z"/>
              </w:rPr>
              <w:pPrChange w:id="928" w:author="csuheshibo@163.com" w:date="2018-10-19T21:21:00Z">
                <w:pPr>
                  <w:adjustRightInd w:val="0"/>
                  <w:snapToGrid w:val="0"/>
                  <w:spacing w:line="312" w:lineRule="auto"/>
                </w:pPr>
              </w:pPrChange>
            </w:pPr>
            <w:ins w:id="929" w:author="csuheshibo@163.com" w:date="2018-10-18T15:31:00Z">
              <w:r>
                <w:object w:dxaOrig="12961" w:dyaOrig="3796">
                  <v:shape id="_x0000_i1049" type="#_x0000_t75" style="width:357.5pt;height:142.75pt" o:ole="">
                    <v:imagedata r:id="rId19" o:title=""/>
                  </v:shape>
                  <o:OLEObject Type="Embed" ProgID="Visio.Drawing.15" ShapeID="_x0000_i1049" DrawAspect="Content" ObjectID="_1602155854" r:id="rId20"/>
                </w:object>
              </w:r>
            </w:ins>
          </w:p>
          <w:p w:rsidR="003F2A00" w:rsidRPr="00AA3B09" w:rsidRDefault="00AA3B09">
            <w:pPr>
              <w:pStyle w:val="af"/>
              <w:jc w:val="center"/>
              <w:rPr>
                <w:ins w:id="930" w:author="csuheshibo@163.com" w:date="2018-10-18T15:33:00Z"/>
              </w:rPr>
              <w:pPrChange w:id="931" w:author="csuheshibo@163.com" w:date="2018-10-18T20:42:00Z">
                <w:pPr>
                  <w:adjustRightInd w:val="0"/>
                  <w:snapToGrid w:val="0"/>
                  <w:spacing w:line="312" w:lineRule="auto"/>
                </w:pPr>
              </w:pPrChange>
            </w:pPr>
            <w:ins w:id="932" w:author="csuheshibo@163.com" w:date="2018-10-18T20:42:00Z">
              <w:r>
                <w:t>图</w:t>
              </w:r>
              <w:r>
                <w:t xml:space="preserve"> 5.2 </w:t>
              </w:r>
              <w:r>
                <w:rPr>
                  <w:rFonts w:hint="eastAsia"/>
                </w:rPr>
                <w:t>离线</w:t>
              </w:r>
              <w:r>
                <w:t>3</w:t>
              </w:r>
              <w:r>
                <w:rPr>
                  <w:rFonts w:hint="eastAsia"/>
                </w:rPr>
                <w:t>D</w:t>
              </w:r>
              <w:r>
                <w:rPr>
                  <w:rFonts w:hint="eastAsia"/>
                </w:rPr>
                <w:t>重建技术流程图</w:t>
              </w:r>
            </w:ins>
          </w:p>
          <w:p w:rsidR="00DB5739" w:rsidRPr="00206154" w:rsidRDefault="00A92D6F">
            <w:pPr>
              <w:adjustRightInd w:val="0"/>
              <w:snapToGrid w:val="0"/>
              <w:spacing w:line="312" w:lineRule="auto"/>
              <w:ind w:firstLineChars="200" w:firstLine="480"/>
              <w:rPr>
                <w:ins w:id="933" w:author="csuheshibo@163.com" w:date="2018-10-18T11:51:00Z"/>
              </w:rPr>
              <w:pPrChange w:id="934" w:author="csuheshibo@163.com" w:date="2018-10-18T15:35:00Z">
                <w:pPr>
                  <w:spacing w:line="288" w:lineRule="auto"/>
                </w:pPr>
              </w:pPrChange>
            </w:pPr>
            <w:ins w:id="935" w:author="csuheshibo@163.com" w:date="2018-10-18T15:26:00Z">
              <w:r w:rsidRPr="00A92D6F">
                <w:rPr>
                  <w:rFonts w:hint="eastAsia"/>
                </w:rPr>
                <w:t>首先基于在线</w:t>
              </w:r>
              <w:r w:rsidRPr="00A92D6F">
                <w:rPr>
                  <w:rFonts w:hint="eastAsia"/>
                </w:rPr>
                <w:t>SLAM</w:t>
              </w:r>
              <w:r w:rsidRPr="00A92D6F">
                <w:rPr>
                  <w:rFonts w:hint="eastAsia"/>
                </w:rPr>
                <w:t>结果建立粗糙</w:t>
              </w:r>
              <w:r w:rsidRPr="00A92D6F">
                <w:rPr>
                  <w:rFonts w:hint="eastAsia"/>
                </w:rPr>
                <w:t>Scene Graph</w:t>
              </w:r>
              <w:r w:rsidRPr="00A92D6F">
                <w:rPr>
                  <w:rFonts w:hint="eastAsia"/>
                </w:rPr>
                <w:t>及点云环境地图，以全局大尺度地图及运动轨迹为优化目标，使用鲁棒性更高的特征描述算子，利用高性能计算机的快速处理能力进行</w:t>
              </w:r>
              <w:r w:rsidRPr="00A92D6F">
                <w:rPr>
                  <w:rFonts w:hint="eastAsia"/>
                </w:rPr>
                <w:t>Global Bundle Adjustment</w:t>
              </w:r>
              <w:r w:rsidRPr="00A92D6F">
                <w:rPr>
                  <w:rFonts w:hint="eastAsia"/>
                </w:rPr>
                <w:t>全局优化，得到更加精确的全局稀疏地图和运动轨迹。然后利用</w:t>
              </w:r>
              <w:r w:rsidRPr="00A92D6F">
                <w:rPr>
                  <w:rFonts w:hint="eastAsia"/>
                </w:rPr>
                <w:t>MVS</w:t>
              </w:r>
              <w:r w:rsidRPr="00A92D6F">
                <w:rPr>
                  <w:rFonts w:hint="eastAsia"/>
                </w:rPr>
                <w:t>（</w:t>
              </w:r>
              <w:r w:rsidRPr="00A92D6F">
                <w:rPr>
                  <w:rFonts w:hint="eastAsia"/>
                </w:rPr>
                <w:t>Multi View Stereo</w:t>
              </w:r>
              <w:r w:rsidRPr="00A92D6F">
                <w:rPr>
                  <w:rFonts w:hint="eastAsia"/>
                </w:rPr>
                <w:t>）技术对图像中的高梯度变化区域建立半稠密环境地图</w:t>
              </w:r>
            </w:ins>
            <w:ins w:id="936" w:author="csuheshibo@163.com" w:date="2018-10-18T15:35:00Z">
              <w:r w:rsidR="003F2A00">
                <w:rPr>
                  <w:rFonts w:hint="eastAsia"/>
                </w:rPr>
                <w:t>。</w:t>
              </w:r>
            </w:ins>
          </w:p>
          <w:p w:rsidR="00DB5739" w:rsidRPr="00DB5739" w:rsidRDefault="008A0DBC" w:rsidP="008A0DBC">
            <w:pPr>
              <w:pStyle w:val="a9"/>
              <w:spacing w:line="288" w:lineRule="auto"/>
              <w:ind w:firstLine="480"/>
              <w:rPr>
                <w:ins w:id="937" w:author="csuheshibo@163.com" w:date="2018-10-18T13:43:00Z"/>
                <w:rFonts w:ascii="黑体" w:eastAsia="黑体"/>
                <w:rPrChange w:id="938" w:author="csuheshibo@163.com" w:date="2018-10-18T13:43:00Z">
                  <w:rPr>
                    <w:ins w:id="939" w:author="csuheshibo@163.com" w:date="2018-10-18T13:43:00Z"/>
                  </w:rPr>
                </w:rPrChange>
              </w:rPr>
              <w:pPrChange w:id="940" w:author="csuheshibo@163.com" w:date="2018-10-27T13:39:00Z">
                <w:pPr>
                  <w:spacing w:line="288" w:lineRule="auto"/>
                </w:pPr>
              </w:pPrChange>
            </w:pPr>
            <w:ins w:id="941" w:author="csuheshibo@163.com" w:date="2018-10-27T13:39:00Z">
              <w:r>
                <w:rPr>
                  <w:rFonts w:ascii="黑体" w:eastAsia="黑体" w:hint="eastAsia"/>
                </w:rPr>
                <w:t>2</w:t>
              </w:r>
              <w:r>
                <w:rPr>
                  <w:rFonts w:ascii="黑体" w:eastAsia="黑体"/>
                </w:rPr>
                <w:t>.</w:t>
              </w:r>
            </w:ins>
            <w:ins w:id="942" w:author="csuheshibo@163.com" w:date="2018-10-18T13:37:00Z">
              <w:r w:rsidR="00143314">
                <w:rPr>
                  <w:rFonts w:ascii="黑体" w:eastAsia="黑体" w:hint="eastAsia"/>
                </w:rPr>
                <w:t>基于图模型的视觉、</w:t>
              </w:r>
              <w:proofErr w:type="gramStart"/>
              <w:r w:rsidR="00143314">
                <w:rPr>
                  <w:rFonts w:ascii="黑体" w:eastAsia="黑体" w:hint="eastAsia"/>
                </w:rPr>
                <w:t>惯导多源信息</w:t>
              </w:r>
              <w:proofErr w:type="gramEnd"/>
              <w:r w:rsidR="00DB5739" w:rsidRPr="00DB5739">
                <w:rPr>
                  <w:rFonts w:ascii="黑体" w:eastAsia="黑体" w:hint="eastAsia"/>
                  <w:rPrChange w:id="943" w:author="csuheshibo@163.com" w:date="2018-10-18T13:43:00Z">
                    <w:rPr>
                      <w:rFonts w:hint="eastAsia"/>
                    </w:rPr>
                  </w:rPrChange>
                </w:rPr>
                <w:t>融合</w:t>
              </w:r>
            </w:ins>
            <w:ins w:id="944" w:author="csuheshibo@163.com" w:date="2018-10-19T14:42:00Z">
              <w:r w:rsidR="00143314">
                <w:rPr>
                  <w:rFonts w:ascii="黑体" w:eastAsia="黑体" w:hint="eastAsia"/>
                </w:rPr>
                <w:t>方案</w:t>
              </w:r>
            </w:ins>
          </w:p>
          <w:p w:rsidR="00AB0319" w:rsidRDefault="003F2A00">
            <w:pPr>
              <w:adjustRightInd w:val="0"/>
              <w:snapToGrid w:val="0"/>
              <w:spacing w:line="312" w:lineRule="auto"/>
              <w:ind w:firstLineChars="200" w:firstLine="480"/>
              <w:rPr>
                <w:ins w:id="945" w:author="csuheshibo@163.com" w:date="2018-10-18T15:46:00Z"/>
              </w:rPr>
              <w:pPrChange w:id="946" w:author="csuheshibo@163.com" w:date="2018-10-19T19:56:00Z">
                <w:pPr>
                  <w:adjustRightInd w:val="0"/>
                  <w:snapToGrid w:val="0"/>
                  <w:spacing w:line="312" w:lineRule="auto"/>
                </w:pPr>
              </w:pPrChange>
            </w:pPr>
            <w:ins w:id="947" w:author="csuheshibo@163.com" w:date="2018-10-18T15:37:00Z">
              <w:r>
                <w:rPr>
                  <w:rFonts w:hint="eastAsia"/>
                </w:rPr>
                <w:t>在三维重建系统中</w:t>
              </w:r>
            </w:ins>
            <w:ins w:id="948" w:author="csuheshibo@163.com" w:date="2018-10-18T15:38:00Z">
              <w:r>
                <w:rPr>
                  <w:rFonts w:hint="eastAsia"/>
                </w:rPr>
                <w:t>单纯依靠视觉进行三维重建会出现</w:t>
              </w:r>
            </w:ins>
            <w:ins w:id="949" w:author="csuheshibo@163.com" w:date="2018-10-18T15:37:00Z">
              <w:r>
                <w:rPr>
                  <w:rFonts w:hint="eastAsia"/>
                </w:rPr>
                <w:t>初始化不稳定、大角度转向追踪鲁棒性差、尺寸歧义等问题</w:t>
              </w:r>
            </w:ins>
            <w:ins w:id="950" w:author="csuheshibo@163.com" w:date="2018-10-19T14:42:00Z">
              <w:r w:rsidR="00143314">
                <w:rPr>
                  <w:rFonts w:hint="eastAsia"/>
                </w:rPr>
                <w:t>。本方案提出</w:t>
              </w:r>
            </w:ins>
            <w:ins w:id="951" w:author="csuheshibo@163.com" w:date="2018-10-19T14:43:00Z">
              <w:r w:rsidR="00143314">
                <w:rPr>
                  <w:rFonts w:hint="eastAsia"/>
                </w:rPr>
                <w:t>引入</w:t>
              </w:r>
            </w:ins>
            <w:ins w:id="952" w:author="csuheshibo@163.com" w:date="2018-10-18T15:39:00Z">
              <w:r w:rsidR="001F5CF4">
                <w:rPr>
                  <w:rFonts w:hint="eastAsia"/>
                </w:rPr>
                <w:t>IMU</w:t>
              </w:r>
              <w:proofErr w:type="gramStart"/>
              <w:r w:rsidR="001F5CF4">
                <w:rPr>
                  <w:rFonts w:hint="eastAsia"/>
                </w:rPr>
                <w:t>惯导信息</w:t>
              </w:r>
              <w:proofErr w:type="gramEnd"/>
              <w:r w:rsidR="001F5CF4">
                <w:rPr>
                  <w:rFonts w:hint="eastAsia"/>
                </w:rPr>
                <w:t>进行多</w:t>
              </w:r>
              <w:proofErr w:type="gramStart"/>
              <w:r w:rsidR="001F5CF4">
                <w:rPr>
                  <w:rFonts w:hint="eastAsia"/>
                </w:rPr>
                <w:t>源信息</w:t>
              </w:r>
              <w:proofErr w:type="gramEnd"/>
              <w:r w:rsidR="001F5CF4">
                <w:rPr>
                  <w:rFonts w:hint="eastAsia"/>
                </w:rPr>
                <w:t>融合</w:t>
              </w:r>
            </w:ins>
            <w:ins w:id="953" w:author="csuheshibo@163.com" w:date="2018-10-19T14:43:00Z">
              <w:r w:rsidR="00143314">
                <w:rPr>
                  <w:rFonts w:hint="eastAsia"/>
                </w:rPr>
                <w:t>以解决上述问题</w:t>
              </w:r>
            </w:ins>
            <w:ins w:id="954" w:author="csuheshibo@163.com" w:date="2018-10-18T15:39:00Z">
              <w:r w:rsidR="001F5CF4">
                <w:rPr>
                  <w:rFonts w:hint="eastAsia"/>
                </w:rPr>
                <w:t>。</w:t>
              </w:r>
            </w:ins>
            <w:ins w:id="955" w:author="csuheshibo@163.com" w:date="2018-10-18T13:44:00Z">
              <w:r w:rsidR="00DB5739" w:rsidRPr="003F2A00">
                <w:rPr>
                  <w:rFonts w:hint="eastAsia"/>
                  <w:rPrChange w:id="956" w:author="csuheshibo@163.com" w:date="2018-10-18T15:37:00Z">
                    <w:rPr>
                      <w:rFonts w:eastAsia="仿宋_GB2312" w:hint="eastAsia"/>
                      <w:sz w:val="28"/>
                    </w:rPr>
                  </w:rPrChange>
                </w:rPr>
                <w:t>图</w:t>
              </w:r>
            </w:ins>
            <w:ins w:id="957" w:author="csuheshibo@163.com" w:date="2018-10-18T15:39:00Z">
              <w:r w:rsidR="001F5CF4">
                <w:t>5</w:t>
              </w:r>
              <w:r w:rsidR="001F5CF4">
                <w:rPr>
                  <w:rFonts w:hint="eastAsia"/>
                </w:rPr>
                <w:t>.</w:t>
              </w:r>
              <w:r w:rsidR="001F5CF4">
                <w:t>3</w:t>
              </w:r>
            </w:ins>
            <w:ins w:id="958" w:author="csuheshibo@163.com" w:date="2018-10-18T13:44:00Z">
              <w:r w:rsidR="00DB5739" w:rsidRPr="003F2A00">
                <w:rPr>
                  <w:rFonts w:hint="eastAsia"/>
                  <w:rPrChange w:id="959" w:author="csuheshibo@163.com" w:date="2018-10-18T15:37:00Z">
                    <w:rPr>
                      <w:rFonts w:eastAsia="仿宋_GB2312" w:hint="eastAsia"/>
                      <w:sz w:val="28"/>
                    </w:rPr>
                  </w:rPrChange>
                </w:rPr>
                <w:t>是基于语义地标及特征点的</w:t>
              </w:r>
              <w:bookmarkStart w:id="960" w:name="OLE_LINK1"/>
              <w:bookmarkStart w:id="961" w:name="OLE_LINK2"/>
              <w:r w:rsidR="00DB5739" w:rsidRPr="003F2A00">
                <w:rPr>
                  <w:rPrChange w:id="962" w:author="csuheshibo@163.com" w:date="2018-10-18T15:37:00Z">
                    <w:rPr>
                      <w:rFonts w:eastAsia="仿宋_GB2312"/>
                      <w:sz w:val="28"/>
                    </w:rPr>
                  </w:rPrChange>
                </w:rPr>
                <w:t>factor graph</w:t>
              </w:r>
              <w:bookmarkEnd w:id="960"/>
              <w:bookmarkEnd w:id="961"/>
              <w:r w:rsidR="00DB5739" w:rsidRPr="003F2A00">
                <w:rPr>
                  <w:rFonts w:hint="eastAsia"/>
                  <w:rPrChange w:id="963" w:author="csuheshibo@163.com" w:date="2018-10-18T15:37:00Z">
                    <w:rPr>
                      <w:rFonts w:eastAsia="仿宋_GB2312" w:hint="eastAsia"/>
                      <w:sz w:val="28"/>
                    </w:rPr>
                  </w:rPrChange>
                </w:rPr>
                <w:t>图模型示意图。</w:t>
              </w:r>
            </w:ins>
          </w:p>
          <w:p w:rsidR="00AB0319" w:rsidRDefault="00AB0319">
            <w:pPr>
              <w:adjustRightInd w:val="0"/>
              <w:snapToGrid w:val="0"/>
              <w:spacing w:line="312" w:lineRule="auto"/>
              <w:ind w:firstLineChars="200" w:firstLine="480"/>
              <w:jc w:val="center"/>
              <w:rPr>
                <w:ins w:id="964" w:author="csuheshibo@163.com" w:date="2018-10-19T19:56:00Z"/>
                <w:rFonts w:eastAsia="仿宋_GB2312"/>
              </w:rPr>
              <w:pPrChange w:id="965" w:author="csuheshibo@163.com" w:date="2018-10-18T15:43:00Z">
                <w:pPr>
                  <w:adjustRightInd w:val="0"/>
                  <w:snapToGrid w:val="0"/>
                  <w:spacing w:line="312" w:lineRule="auto"/>
                </w:pPr>
              </w:pPrChange>
            </w:pPr>
          </w:p>
          <w:p w:rsidR="00AB0319" w:rsidRDefault="00AB0319">
            <w:pPr>
              <w:adjustRightInd w:val="0"/>
              <w:snapToGrid w:val="0"/>
              <w:spacing w:line="312" w:lineRule="auto"/>
              <w:ind w:firstLineChars="200" w:firstLine="480"/>
              <w:jc w:val="center"/>
              <w:rPr>
                <w:ins w:id="966" w:author="csuheshibo@163.com" w:date="2018-10-19T21:45:00Z"/>
                <w:rFonts w:eastAsia="仿宋_GB2312"/>
              </w:rPr>
              <w:pPrChange w:id="967" w:author="csuheshibo@163.com" w:date="2018-10-18T15:43:00Z">
                <w:pPr>
                  <w:adjustRightInd w:val="0"/>
                  <w:snapToGrid w:val="0"/>
                  <w:spacing w:line="312" w:lineRule="auto"/>
                </w:pPr>
              </w:pPrChange>
            </w:pPr>
          </w:p>
          <w:p w:rsidR="00980CBE" w:rsidRDefault="00980CBE">
            <w:pPr>
              <w:adjustRightInd w:val="0"/>
              <w:snapToGrid w:val="0"/>
              <w:spacing w:line="312" w:lineRule="auto"/>
              <w:ind w:firstLineChars="200" w:firstLine="480"/>
              <w:jc w:val="center"/>
              <w:rPr>
                <w:ins w:id="968" w:author="csuheshibo@163.com" w:date="2018-10-19T21:45:00Z"/>
                <w:rFonts w:eastAsia="仿宋_GB2312"/>
              </w:rPr>
              <w:pPrChange w:id="969" w:author="csuheshibo@163.com" w:date="2018-10-18T15:43:00Z">
                <w:pPr>
                  <w:adjustRightInd w:val="0"/>
                  <w:snapToGrid w:val="0"/>
                  <w:spacing w:line="312" w:lineRule="auto"/>
                </w:pPr>
              </w:pPrChange>
            </w:pPr>
          </w:p>
          <w:p w:rsidR="00980CBE" w:rsidRDefault="00980CBE">
            <w:pPr>
              <w:adjustRightInd w:val="0"/>
              <w:snapToGrid w:val="0"/>
              <w:spacing w:line="312" w:lineRule="auto"/>
              <w:ind w:firstLineChars="200" w:firstLine="480"/>
              <w:jc w:val="center"/>
              <w:rPr>
                <w:ins w:id="970" w:author="csuheshibo@163.com" w:date="2018-10-19T21:45:00Z"/>
                <w:rFonts w:eastAsia="仿宋_GB2312"/>
              </w:rPr>
              <w:pPrChange w:id="971" w:author="csuheshibo@163.com" w:date="2018-10-18T15:43:00Z">
                <w:pPr>
                  <w:adjustRightInd w:val="0"/>
                  <w:snapToGrid w:val="0"/>
                  <w:spacing w:line="312" w:lineRule="auto"/>
                </w:pPr>
              </w:pPrChange>
            </w:pPr>
          </w:p>
          <w:p w:rsidR="00980CBE" w:rsidRDefault="00980CBE">
            <w:pPr>
              <w:adjustRightInd w:val="0"/>
              <w:snapToGrid w:val="0"/>
              <w:spacing w:line="312" w:lineRule="auto"/>
              <w:ind w:firstLineChars="200" w:firstLine="480"/>
              <w:jc w:val="center"/>
              <w:rPr>
                <w:ins w:id="972" w:author="csuheshibo@163.com" w:date="2018-10-19T21:45:00Z"/>
                <w:rFonts w:eastAsia="仿宋_GB2312"/>
              </w:rPr>
              <w:pPrChange w:id="973" w:author="csuheshibo@163.com" w:date="2018-10-18T15:43:00Z">
                <w:pPr>
                  <w:adjustRightInd w:val="0"/>
                  <w:snapToGrid w:val="0"/>
                  <w:spacing w:line="312" w:lineRule="auto"/>
                </w:pPr>
              </w:pPrChange>
            </w:pPr>
          </w:p>
          <w:p w:rsidR="00980CBE" w:rsidRDefault="00980CBE">
            <w:pPr>
              <w:adjustRightInd w:val="0"/>
              <w:snapToGrid w:val="0"/>
              <w:spacing w:line="312" w:lineRule="auto"/>
              <w:rPr>
                <w:ins w:id="974" w:author="csuheshibo@163.com" w:date="2018-10-19T21:45:00Z"/>
                <w:rFonts w:eastAsia="仿宋_GB2312"/>
              </w:rPr>
            </w:pPr>
          </w:p>
          <w:p w:rsidR="00980CBE" w:rsidRDefault="00980CBE">
            <w:pPr>
              <w:adjustRightInd w:val="0"/>
              <w:snapToGrid w:val="0"/>
              <w:spacing w:line="312" w:lineRule="auto"/>
              <w:rPr>
                <w:ins w:id="975" w:author="csuheshibo@163.com" w:date="2018-10-19T19:56:00Z"/>
                <w:rFonts w:eastAsia="仿宋_GB2312"/>
              </w:rPr>
            </w:pPr>
          </w:p>
          <w:p w:rsidR="001F5CF4" w:rsidRDefault="00AB0319">
            <w:pPr>
              <w:adjustRightInd w:val="0"/>
              <w:snapToGrid w:val="0"/>
              <w:spacing w:line="312" w:lineRule="auto"/>
              <w:ind w:firstLineChars="200" w:firstLine="480"/>
              <w:jc w:val="center"/>
              <w:rPr>
                <w:ins w:id="976" w:author="csuheshibo@163.com" w:date="2018-10-18T15:43:00Z"/>
                <w:rFonts w:eastAsia="仿宋_GB2312"/>
              </w:rPr>
              <w:pPrChange w:id="977" w:author="csuheshibo@163.com" w:date="2018-10-18T15:43:00Z">
                <w:pPr>
                  <w:adjustRightInd w:val="0"/>
                  <w:snapToGrid w:val="0"/>
                  <w:spacing w:line="312" w:lineRule="auto"/>
                </w:pPr>
              </w:pPrChange>
            </w:pPr>
            <w:ins w:id="978" w:author="csuheshibo@163.com" w:date="2018-10-18T15:43:00Z">
              <w:r w:rsidRPr="00270094">
                <w:rPr>
                  <w:rFonts w:eastAsia="仿宋_GB2312"/>
                </w:rPr>
                <w:object w:dxaOrig="8266" w:dyaOrig="9496">
                  <v:shape id="_x0000_i1050" type="#_x0000_t75" style="width:323.05pt;height:370pt" o:ole="">
                    <v:imagedata r:id="rId21" o:title=""/>
                  </v:shape>
                  <o:OLEObject Type="Embed" ProgID="Visio.Drawing.15" ShapeID="_x0000_i1050" DrawAspect="Content" ObjectID="_1602155855" r:id="rId22"/>
                </w:object>
              </w:r>
            </w:ins>
          </w:p>
          <w:p w:rsidR="00B40259" w:rsidRDefault="00B40259">
            <w:pPr>
              <w:adjustRightInd w:val="0"/>
              <w:snapToGrid w:val="0"/>
              <w:spacing w:line="312" w:lineRule="auto"/>
              <w:jc w:val="center"/>
              <w:rPr>
                <w:ins w:id="979" w:author="csuheshibo@163.com" w:date="2018-10-19T19:57:00Z"/>
                <w:rFonts w:eastAsia="仿宋_GB2312"/>
              </w:rPr>
              <w:pPrChange w:id="980" w:author="csuheshibo@163.com" w:date="2018-10-18T15:55:00Z">
                <w:pPr>
                  <w:adjustRightInd w:val="0"/>
                  <w:snapToGrid w:val="0"/>
                  <w:spacing w:line="312" w:lineRule="auto"/>
                </w:pPr>
              </w:pPrChange>
            </w:pPr>
            <w:ins w:id="981" w:author="csuheshibo@163.com" w:date="2018-10-18T15:55:00Z">
              <w:r w:rsidRPr="00270094">
                <w:rPr>
                  <w:rFonts w:eastAsia="仿宋_GB2312" w:hint="eastAsia"/>
                </w:rPr>
                <w:t>图</w:t>
              </w:r>
              <w:r>
                <w:rPr>
                  <w:rFonts w:eastAsia="仿宋_GB2312" w:hint="eastAsia"/>
                </w:rPr>
                <w:t>5.3</w:t>
              </w:r>
              <w:r>
                <w:rPr>
                  <w:rFonts w:eastAsia="仿宋_GB2312"/>
                </w:rPr>
                <w:t xml:space="preserve"> </w:t>
              </w:r>
              <w:r w:rsidRPr="00270094">
                <w:rPr>
                  <w:rFonts w:eastAsia="仿宋_GB2312" w:hint="eastAsia"/>
                </w:rPr>
                <w:t>基于语义地标及特征点</w:t>
              </w:r>
              <w:r w:rsidRPr="00270094">
                <w:rPr>
                  <w:rFonts w:eastAsia="仿宋_GB2312" w:hint="eastAsia"/>
                </w:rPr>
                <w:t>SLAM</w:t>
              </w:r>
              <w:r>
                <w:rPr>
                  <w:rFonts w:eastAsia="仿宋_GB2312" w:hint="eastAsia"/>
                </w:rPr>
                <w:t>/3D</w:t>
              </w:r>
              <w:r>
                <w:rPr>
                  <w:rFonts w:eastAsia="仿宋_GB2312" w:hint="eastAsia"/>
                </w:rPr>
                <w:t>重建</w:t>
              </w:r>
              <w:r w:rsidRPr="00270094">
                <w:rPr>
                  <w:rFonts w:eastAsia="仿宋_GB2312" w:hint="eastAsia"/>
                </w:rPr>
                <w:t>的</w:t>
              </w:r>
              <w:r w:rsidRPr="00270094">
                <w:rPr>
                  <w:rFonts w:eastAsia="仿宋_GB2312"/>
                </w:rPr>
                <w:t>factor graph</w:t>
              </w:r>
              <w:r w:rsidRPr="00270094">
                <w:rPr>
                  <w:rFonts w:eastAsia="仿宋_GB2312" w:hint="eastAsia"/>
                </w:rPr>
                <w:t>图模型</w:t>
              </w:r>
            </w:ins>
          </w:p>
          <w:p w:rsidR="00AB0319" w:rsidRPr="00B40259" w:rsidRDefault="00AB0319">
            <w:pPr>
              <w:adjustRightInd w:val="0"/>
              <w:snapToGrid w:val="0"/>
              <w:spacing w:line="312" w:lineRule="auto"/>
              <w:jc w:val="center"/>
              <w:rPr>
                <w:ins w:id="982" w:author="csuheshibo@163.com" w:date="2018-10-18T15:55:00Z"/>
                <w:rFonts w:eastAsia="仿宋_GB2312"/>
                <w:sz w:val="28"/>
                <w:rPrChange w:id="983" w:author="csuheshibo@163.com" w:date="2018-10-18T15:55:00Z">
                  <w:rPr>
                    <w:ins w:id="984" w:author="csuheshibo@163.com" w:date="2018-10-18T15:55:00Z"/>
                  </w:rPr>
                </w:rPrChange>
              </w:rPr>
              <w:pPrChange w:id="985" w:author="csuheshibo@163.com" w:date="2018-10-18T15:55:00Z">
                <w:pPr>
                  <w:adjustRightInd w:val="0"/>
                  <w:snapToGrid w:val="0"/>
                  <w:spacing w:line="312" w:lineRule="auto"/>
                </w:pPr>
              </w:pPrChange>
            </w:pPr>
          </w:p>
          <w:p w:rsidR="00AB0319" w:rsidRDefault="001F5CF4">
            <w:pPr>
              <w:adjustRightInd w:val="0"/>
              <w:snapToGrid w:val="0"/>
              <w:spacing w:line="312" w:lineRule="auto"/>
              <w:ind w:firstLineChars="200" w:firstLine="480"/>
              <w:rPr>
                <w:ins w:id="986" w:author="csuheshibo@163.com" w:date="2018-10-19T19:57:00Z"/>
              </w:rPr>
              <w:pPrChange w:id="987" w:author="csuheshibo@163.com" w:date="2018-10-23T23:34:00Z">
                <w:pPr>
                  <w:spacing w:line="288" w:lineRule="auto"/>
                </w:pPr>
              </w:pPrChange>
            </w:pPr>
            <w:bookmarkStart w:id="988" w:name="OLE_LINK11"/>
            <w:bookmarkStart w:id="989" w:name="OLE_LINK12"/>
            <w:ins w:id="990" w:author="csuheshibo@163.com" w:date="2018-10-18T15:48:00Z">
              <w:r>
                <w:rPr>
                  <w:rFonts w:hint="eastAsia"/>
                </w:rPr>
                <w:t>该</w:t>
              </w:r>
            </w:ins>
            <w:ins w:id="991" w:author="csuheshibo@163.com" w:date="2018-10-18T13:44:00Z">
              <w:r w:rsidR="00DB5739" w:rsidRPr="003F2A00">
                <w:rPr>
                  <w:rFonts w:hint="eastAsia"/>
                  <w:rPrChange w:id="992" w:author="csuheshibo@163.com" w:date="2018-10-18T15:37:00Z">
                    <w:rPr>
                      <w:rFonts w:eastAsia="仿宋_GB2312" w:hint="eastAsia"/>
                      <w:sz w:val="28"/>
                    </w:rPr>
                  </w:rPrChange>
                </w:rPr>
                <w:t>图模型涵盖了语义地标及其矢量模型、传统</w:t>
              </w:r>
              <w:r w:rsidR="00DB5739" w:rsidRPr="003F2A00">
                <w:rPr>
                  <w:rPrChange w:id="993" w:author="csuheshibo@163.com" w:date="2018-10-18T15:37:00Z">
                    <w:rPr>
                      <w:rFonts w:eastAsia="仿宋_GB2312"/>
                      <w:sz w:val="28"/>
                    </w:rPr>
                  </w:rPrChange>
                </w:rPr>
                <w:t>3D</w:t>
              </w:r>
              <w:r w:rsidR="003D328C" w:rsidRPr="00206154">
                <w:rPr>
                  <w:rFonts w:hint="eastAsia"/>
                </w:rPr>
                <w:t>地图特征点、</w:t>
              </w:r>
            </w:ins>
            <w:ins w:id="994" w:author="csuheshibo@163.com" w:date="2018-10-18T16:33:00Z">
              <w:r w:rsidR="003D328C">
                <w:rPr>
                  <w:rFonts w:hint="eastAsia"/>
                </w:rPr>
                <w:t>单目</w:t>
              </w:r>
            </w:ins>
            <w:ins w:id="995" w:author="csuheshibo@163.com" w:date="2018-10-18T13:44:00Z">
              <w:r w:rsidR="00DB5739" w:rsidRPr="003F2A00">
                <w:rPr>
                  <w:rFonts w:hint="eastAsia"/>
                  <w:rPrChange w:id="996" w:author="csuheshibo@163.com" w:date="2018-10-18T15:37:00Z">
                    <w:rPr>
                      <w:rFonts w:eastAsia="仿宋_GB2312" w:hint="eastAsia"/>
                      <w:sz w:val="28"/>
                    </w:rPr>
                  </w:rPrChange>
                </w:rPr>
                <w:t>相机系统以及</w:t>
              </w:r>
              <w:proofErr w:type="gramStart"/>
              <w:r w:rsidR="00DB5739" w:rsidRPr="003F2A00">
                <w:rPr>
                  <w:rFonts w:hint="eastAsia"/>
                  <w:rPrChange w:id="997" w:author="csuheshibo@163.com" w:date="2018-10-18T15:37:00Z">
                    <w:rPr>
                      <w:rFonts w:eastAsia="仿宋_GB2312" w:hint="eastAsia"/>
                      <w:sz w:val="28"/>
                    </w:rPr>
                  </w:rPrChange>
                </w:rPr>
                <w:t>车载惯导测量</w:t>
              </w:r>
              <w:proofErr w:type="gramEnd"/>
              <w:r w:rsidR="00DB5739" w:rsidRPr="003F2A00">
                <w:rPr>
                  <w:rFonts w:hint="eastAsia"/>
                  <w:rPrChange w:id="998" w:author="csuheshibo@163.com" w:date="2018-10-18T15:37:00Z">
                    <w:rPr>
                      <w:rFonts w:eastAsia="仿宋_GB2312" w:hint="eastAsia"/>
                      <w:sz w:val="28"/>
                    </w:rPr>
                  </w:rPrChange>
                </w:rPr>
                <w:t>等信息。图中各个节点的下标表示按时间出现的顺序，随着相机的运动会有越来越多的变量节点及其观测约束节点被加入到图模型中。对于一个给定的图模型及相应的观测数据，其</w:t>
              </w:r>
              <w:bookmarkStart w:id="999" w:name="OLE_LINK3"/>
              <w:bookmarkStart w:id="1000" w:name="OLE_LINK4"/>
              <w:r w:rsidR="00DB5739" w:rsidRPr="003F2A00">
                <w:rPr>
                  <w:rPrChange w:id="1001" w:author="csuheshibo@163.com" w:date="2018-10-18T15:37:00Z">
                    <w:rPr>
                      <w:rFonts w:eastAsia="仿宋_GB2312"/>
                      <w:sz w:val="28"/>
                    </w:rPr>
                  </w:rPrChange>
                </w:rPr>
                <w:t>Maximum a Posteriori</w:t>
              </w:r>
              <w:bookmarkEnd w:id="999"/>
              <w:bookmarkEnd w:id="1000"/>
              <w:r w:rsidR="00DB5739" w:rsidRPr="003F2A00">
                <w:rPr>
                  <w:rFonts w:hint="eastAsia"/>
                  <w:rPrChange w:id="1002" w:author="csuheshibo@163.com" w:date="2018-10-18T15:37:00Z">
                    <w:rPr>
                      <w:rFonts w:eastAsia="仿宋_GB2312" w:hint="eastAsia"/>
                      <w:sz w:val="28"/>
                    </w:rPr>
                  </w:rPrChange>
                </w:rPr>
                <w:t>解是通过滚动优化</w:t>
              </w:r>
              <w:r w:rsidR="00DB5739" w:rsidRPr="003F2A00">
                <w:rPr>
                  <w:rPrChange w:id="1003" w:author="csuheshibo@163.com" w:date="2018-10-18T15:37:00Z">
                    <w:rPr>
                      <w:rFonts w:eastAsia="仿宋_GB2312"/>
                      <w:sz w:val="28"/>
                    </w:rPr>
                  </w:rPrChange>
                </w:rPr>
                <w:t>X</w:t>
              </w:r>
              <w:r w:rsidR="00DB5739" w:rsidRPr="003F2A00">
                <w:rPr>
                  <w:rFonts w:hint="eastAsia"/>
                  <w:rPrChange w:id="1004" w:author="csuheshibo@163.com" w:date="2018-10-18T15:37:00Z">
                    <w:rPr>
                      <w:rFonts w:eastAsia="仿宋_GB2312" w:hint="eastAsia"/>
                      <w:sz w:val="28"/>
                    </w:rPr>
                  </w:rPrChange>
                </w:rPr>
                <w:t>使后验概率</w:t>
              </w:r>
              <m:oMath>
                <m:r>
                  <m:rPr>
                    <m:sty m:val="p"/>
                  </m:rPr>
                  <w:rPr>
                    <w:rFonts w:ascii="Cambria Math" w:hAnsi="Cambria Math"/>
                    <w:rPrChange w:id="1005" w:author="csuheshibo@163.com" w:date="2018-10-18T15:37:00Z">
                      <w:rPr>
                        <w:rFonts w:ascii="Cambria Math" w:eastAsia="仿宋_GB2312" w:hAnsi="Cambria Math"/>
                        <w:sz w:val="28"/>
                      </w:rPr>
                    </w:rPrChange>
                  </w:rPr>
                  <m:t>P(X</m:t>
                </m:r>
                <m:r>
                  <m:rPr>
                    <m:sty m:val="p"/>
                  </m:rPr>
                  <w:rPr>
                    <w:rFonts w:ascii="Cambria Math" w:hAnsi="Cambria Math"/>
                    <w:rPrChange w:id="1006" w:author="csuheshibo@163.com" w:date="2018-10-18T15:37:00Z">
                      <w:rPr>
                        <w:rFonts w:ascii="Cambria Math" w:eastAsia="仿宋_GB2312" w:hAnsi="Cambria Math"/>
                        <w:sz w:val="28"/>
                        <w:lang w:eastAsia="ja-JP"/>
                      </w:rPr>
                    </w:rPrChange>
                  </w:rPr>
                  <m:t>|Z</m:t>
                </m:r>
                <m:r>
                  <m:rPr>
                    <m:sty m:val="p"/>
                  </m:rPr>
                  <w:rPr>
                    <w:rFonts w:ascii="Cambria Math" w:hAnsi="Cambria Math"/>
                    <w:rPrChange w:id="1007" w:author="csuheshibo@163.com" w:date="2018-10-18T15:37:00Z">
                      <w:rPr>
                        <w:rFonts w:ascii="Cambria Math" w:eastAsia="仿宋_GB2312" w:hAnsi="Cambria Math"/>
                        <w:sz w:val="28"/>
                      </w:rPr>
                    </w:rPrChange>
                  </w:rPr>
                  <m:t>)</m:t>
                </m:r>
              </m:oMath>
              <w:r w:rsidR="00DB5739" w:rsidRPr="003F2A00">
                <w:rPr>
                  <w:rFonts w:hint="eastAsia"/>
                  <w:rPrChange w:id="1008" w:author="csuheshibo@163.com" w:date="2018-10-18T15:37:00Z">
                    <w:rPr>
                      <w:rFonts w:eastAsia="仿宋_GB2312" w:hint="eastAsia"/>
                      <w:sz w:val="28"/>
                    </w:rPr>
                  </w:rPrChange>
                </w:rPr>
                <w:t>最大</w:t>
              </w:r>
            </w:ins>
            <w:bookmarkEnd w:id="988"/>
            <w:bookmarkEnd w:id="989"/>
            <w:ins w:id="1009" w:author="csuheshibo@163.com" w:date="2018-10-23T23:34:00Z">
              <w:r w:rsidR="002309F1">
                <w:rPr>
                  <w:rFonts w:hint="eastAsia"/>
                </w:rPr>
                <w:t>。</w:t>
              </w:r>
            </w:ins>
          </w:p>
          <w:p w:rsidR="00AB0319" w:rsidRPr="008A0DBC" w:rsidRDefault="008A0DBC" w:rsidP="008A0DBC">
            <w:pPr>
              <w:spacing w:line="288" w:lineRule="auto"/>
              <w:ind w:firstLineChars="200" w:firstLine="480"/>
              <w:rPr>
                <w:ins w:id="1010" w:author="csuheshibo@163.com" w:date="2018-10-19T19:50:00Z"/>
                <w:rFonts w:ascii="黑体" w:eastAsia="黑体"/>
                <w:rPrChange w:id="1011" w:author="csuheshibo@163.com" w:date="2018-10-27T13:39:00Z">
                  <w:rPr>
                    <w:ins w:id="1012" w:author="csuheshibo@163.com" w:date="2018-10-19T19:50:00Z"/>
                  </w:rPr>
                </w:rPrChange>
              </w:rPr>
              <w:pPrChange w:id="1013" w:author="csuheshibo@163.com" w:date="2018-10-27T13:39:00Z">
                <w:pPr>
                  <w:spacing w:line="288" w:lineRule="auto"/>
                </w:pPr>
              </w:pPrChange>
            </w:pPr>
            <w:ins w:id="1014" w:author="csuheshibo@163.com" w:date="2018-10-27T13:39:00Z">
              <w:r>
                <w:rPr>
                  <w:rFonts w:ascii="黑体" w:eastAsia="黑体" w:hint="eastAsia"/>
                </w:rPr>
                <w:t>3</w:t>
              </w:r>
              <w:r>
                <w:rPr>
                  <w:rFonts w:ascii="黑体" w:eastAsia="黑体"/>
                </w:rPr>
                <w:t>.</w:t>
              </w:r>
            </w:ins>
            <w:ins w:id="1015" w:author="csuheshibo@163.com" w:date="2018-10-18T16:38:00Z">
              <w:r w:rsidR="003D328C" w:rsidRPr="008A0DBC">
                <w:rPr>
                  <w:rFonts w:ascii="黑体" w:eastAsia="黑体" w:hint="eastAsia"/>
                  <w:rPrChange w:id="1016" w:author="csuheshibo@163.com" w:date="2018-10-27T13:39:00Z">
                    <w:rPr>
                      <w:rFonts w:hint="eastAsia"/>
                    </w:rPr>
                  </w:rPrChange>
                </w:rPr>
                <w:t>检测并抽象语义结构元素，融入先验知识全局优化建图</w:t>
              </w:r>
            </w:ins>
          </w:p>
          <w:p w:rsidR="00C82DC5" w:rsidRDefault="003C5B1E">
            <w:pPr>
              <w:spacing w:line="288" w:lineRule="auto"/>
              <w:ind w:firstLineChars="200" w:firstLine="480"/>
              <w:rPr>
                <w:ins w:id="1017" w:author="csuheshibo@163.com" w:date="2018-10-19T20:22:00Z"/>
              </w:rPr>
              <w:pPrChange w:id="1018" w:author="csuheshibo@163.com" w:date="2018-10-18T16:40:00Z">
                <w:pPr>
                  <w:spacing w:line="288" w:lineRule="auto"/>
                </w:pPr>
              </w:pPrChange>
            </w:pPr>
            <w:ins w:id="1019" w:author="csuheshibo@163.com" w:date="2018-10-18T16:40:00Z">
              <w:r>
                <w:rPr>
                  <w:rFonts w:hint="eastAsia"/>
                </w:rPr>
                <w:t>通过上述过程可以得到高精度的</w:t>
              </w:r>
            </w:ins>
            <w:proofErr w:type="gramStart"/>
            <w:ins w:id="1020" w:author="csuheshibo@163.com" w:date="2018-10-19T20:21:00Z">
              <w:r w:rsidR="00C82DC5">
                <w:rPr>
                  <w:rFonts w:hint="eastAsia"/>
                </w:rPr>
                <w:t>稠密</w:t>
              </w:r>
            </w:ins>
            <w:ins w:id="1021" w:author="csuheshibo@163.com" w:date="2018-10-19T20:08:00Z">
              <w:r>
                <w:rPr>
                  <w:rFonts w:hint="eastAsia"/>
                </w:rPr>
                <w:t>点</w:t>
              </w:r>
              <w:proofErr w:type="gramEnd"/>
              <w:r>
                <w:rPr>
                  <w:rFonts w:hint="eastAsia"/>
                </w:rPr>
                <w:t>云</w:t>
              </w:r>
            </w:ins>
            <w:ins w:id="1022" w:author="csuheshibo@163.com" w:date="2018-10-18T16:43:00Z">
              <w:r w:rsidR="00470F91">
                <w:rPr>
                  <w:rFonts w:hint="eastAsia"/>
                </w:rPr>
                <w:t>，</w:t>
              </w:r>
            </w:ins>
            <w:ins w:id="1023" w:author="csuheshibo@163.com" w:date="2018-10-19T20:21:00Z">
              <w:r w:rsidR="00C82DC5">
                <w:rPr>
                  <w:rFonts w:hint="eastAsia"/>
                </w:rPr>
                <w:t>现在</w:t>
              </w:r>
            </w:ins>
            <w:ins w:id="1024" w:author="csuheshibo@163.com" w:date="2018-10-19T20:22:00Z">
              <w:r w:rsidR="00C82DC5">
                <w:rPr>
                  <w:rFonts w:hint="eastAsia"/>
                </w:rPr>
                <w:t>需要</w:t>
              </w:r>
            </w:ins>
            <w:ins w:id="1025" w:author="csuheshibo@163.com" w:date="2018-10-19T20:21:00Z">
              <w:r w:rsidR="00C82DC5">
                <w:rPr>
                  <w:rFonts w:hint="eastAsia"/>
                </w:rPr>
                <w:t>提取</w:t>
              </w:r>
            </w:ins>
            <w:ins w:id="1026" w:author="csuheshibo@163.com" w:date="2018-10-18T16:45:00Z">
              <w:r w:rsidR="00470F91">
                <w:rPr>
                  <w:rFonts w:hint="eastAsia"/>
                </w:rPr>
                <w:t>语义</w:t>
              </w:r>
            </w:ins>
            <w:ins w:id="1027" w:author="csuheshibo@163.com" w:date="2018-10-18T16:46:00Z">
              <w:r w:rsidR="00C82DC5">
                <w:rPr>
                  <w:rFonts w:hint="eastAsia"/>
                </w:rPr>
                <w:t>结构</w:t>
              </w:r>
            </w:ins>
            <w:ins w:id="1028" w:author="csuheshibo@163.com" w:date="2018-10-19T20:21:00Z">
              <w:r w:rsidR="00C82DC5">
                <w:rPr>
                  <w:rFonts w:hint="eastAsia"/>
                </w:rPr>
                <w:t>线条</w:t>
              </w:r>
            </w:ins>
            <w:ins w:id="1029" w:author="csuheshibo@163.com" w:date="2018-10-18T16:45:00Z">
              <w:r w:rsidR="00470F91">
                <w:rPr>
                  <w:rFonts w:hint="eastAsia"/>
                </w:rPr>
                <w:t>，</w:t>
              </w:r>
            </w:ins>
            <w:ins w:id="1030" w:author="csuheshibo@163.com" w:date="2018-10-18T16:46:00Z">
              <w:r w:rsidR="00470F91">
                <w:rPr>
                  <w:rFonts w:hint="eastAsia"/>
                </w:rPr>
                <w:t>例如地下</w:t>
              </w:r>
            </w:ins>
            <w:ins w:id="1031" w:author="csuheshibo@163.com" w:date="2018-10-18T16:47:00Z">
              <w:r w:rsidR="00470F91">
                <w:rPr>
                  <w:rFonts w:hint="eastAsia"/>
                </w:rPr>
                <w:t>车库场景中的路标，墙体立柱等。</w:t>
              </w:r>
            </w:ins>
            <w:ins w:id="1032" w:author="csuheshibo@163.com" w:date="2018-10-19T20:17:00Z">
              <w:r w:rsidR="0036143B">
                <w:rPr>
                  <w:rFonts w:hint="eastAsia"/>
                </w:rPr>
                <w:t>现在采用</w:t>
              </w:r>
              <w:r w:rsidR="0036143B">
                <w:rPr>
                  <w:rFonts w:hint="eastAsia"/>
                </w:rPr>
                <w:t>Line</w:t>
              </w:r>
              <w:r w:rsidR="0036143B">
                <w:t xml:space="preserve"> 3</w:t>
              </w:r>
              <w:r w:rsidR="0036143B">
                <w:rPr>
                  <w:rFonts w:hint="eastAsia"/>
                </w:rPr>
                <w:t>D</w:t>
              </w:r>
            </w:ins>
            <w:ins w:id="1033" w:author="csuheshibo@163.com" w:date="2018-10-19T20:18:00Z">
              <w:r w:rsidR="0036143B">
                <w:rPr>
                  <w:rFonts w:hint="eastAsia"/>
                </w:rPr>
                <w:t>方法来</w:t>
              </w:r>
            </w:ins>
            <w:ins w:id="1034" w:author="csuheshibo@163.com" w:date="2018-10-19T20:19:00Z">
              <w:r w:rsidR="0036143B">
                <w:rPr>
                  <w:rFonts w:hint="eastAsia"/>
                </w:rPr>
                <w:t>提取场景中的线条信息，</w:t>
              </w:r>
            </w:ins>
            <w:ins w:id="1035" w:author="csuheshibo@163.com" w:date="2018-10-19T20:22:00Z">
              <w:r w:rsidR="00C82DC5">
                <w:rPr>
                  <w:rFonts w:hint="eastAsia"/>
                </w:rPr>
                <w:t>效果如图</w:t>
              </w:r>
              <w:r w:rsidR="00C82DC5">
                <w:rPr>
                  <w:rFonts w:hint="eastAsia"/>
                </w:rPr>
                <w:t>5</w:t>
              </w:r>
              <w:r w:rsidR="00C82DC5">
                <w:t>.3</w:t>
              </w:r>
              <w:r w:rsidR="00C82DC5">
                <w:rPr>
                  <w:rFonts w:hint="eastAsia"/>
                </w:rPr>
                <w:t>所示。</w:t>
              </w:r>
            </w:ins>
          </w:p>
          <w:p w:rsidR="00C82DC5" w:rsidRDefault="00C82DC5">
            <w:pPr>
              <w:spacing w:line="288" w:lineRule="auto"/>
              <w:ind w:firstLineChars="200" w:firstLine="480"/>
              <w:jc w:val="center"/>
              <w:rPr>
                <w:ins w:id="1036" w:author="csuheshibo@163.com" w:date="2018-10-19T20:23:00Z"/>
              </w:rPr>
              <w:pPrChange w:id="1037" w:author="csuheshibo@163.com" w:date="2018-10-19T20:22:00Z">
                <w:pPr>
                  <w:spacing w:line="288" w:lineRule="auto"/>
                </w:pPr>
              </w:pPrChange>
            </w:pPr>
            <w:ins w:id="1038" w:author="csuheshibo@163.com" w:date="2018-10-19T20:22:00Z">
              <w:r>
                <w:rPr>
                  <w:noProof/>
                </w:rPr>
                <w:lastRenderedPageBreak/>
                <w:drawing>
                  <wp:inline distT="0" distB="0" distL="0" distR="0" wp14:anchorId="3A6D4538" wp14:editId="0D055242">
                    <wp:extent cx="4787900" cy="206926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5374" cy="2107072"/>
                            </a:xfrm>
                            <a:prstGeom prst="rect">
                              <a:avLst/>
                            </a:prstGeom>
                          </pic:spPr>
                        </pic:pic>
                      </a:graphicData>
                    </a:graphic>
                  </wp:inline>
                </w:drawing>
              </w:r>
            </w:ins>
          </w:p>
          <w:p w:rsidR="00C82DC5" w:rsidRDefault="00C82DC5">
            <w:pPr>
              <w:adjustRightInd w:val="0"/>
              <w:snapToGrid w:val="0"/>
              <w:spacing w:line="312" w:lineRule="auto"/>
              <w:jc w:val="center"/>
              <w:rPr>
                <w:ins w:id="1039" w:author="csuheshibo@163.com" w:date="2018-10-19T20:25:00Z"/>
                <w:rFonts w:eastAsia="仿宋_GB2312"/>
              </w:rPr>
              <w:pPrChange w:id="1040" w:author="csuheshibo@163.com" w:date="2018-10-19T20:25:00Z">
                <w:pPr>
                  <w:spacing w:line="288" w:lineRule="auto"/>
                </w:pPr>
              </w:pPrChange>
            </w:pPr>
            <w:ins w:id="1041" w:author="csuheshibo@163.com" w:date="2018-10-19T20:23:00Z">
              <w:r w:rsidRPr="00270094">
                <w:rPr>
                  <w:rFonts w:eastAsia="仿宋_GB2312" w:hint="eastAsia"/>
                </w:rPr>
                <w:t>图</w:t>
              </w:r>
              <w:r>
                <w:rPr>
                  <w:rFonts w:eastAsia="仿宋_GB2312" w:hint="eastAsia"/>
                </w:rPr>
                <w:t>5.</w:t>
              </w:r>
              <w:r>
                <w:rPr>
                  <w:rFonts w:eastAsia="仿宋_GB2312"/>
                </w:rPr>
                <w:t xml:space="preserve">4 </w:t>
              </w:r>
            </w:ins>
            <w:ins w:id="1042" w:author="csuheshibo@163.com" w:date="2018-10-19T20:25:00Z">
              <w:r>
                <w:rPr>
                  <w:rFonts w:eastAsia="仿宋_GB2312" w:hint="eastAsia"/>
                </w:rPr>
                <w:t>关于</w:t>
              </w:r>
            </w:ins>
            <w:ins w:id="1043" w:author="csuheshibo@163.com" w:date="2018-10-19T20:24:00Z">
              <w:r>
                <w:rPr>
                  <w:rFonts w:eastAsia="仿宋_GB2312" w:hint="eastAsia"/>
                </w:rPr>
                <w:t>城市场景</w:t>
              </w:r>
            </w:ins>
            <w:ins w:id="1044" w:author="csuheshibo@163.com" w:date="2018-10-19T20:25:00Z">
              <w:r>
                <w:rPr>
                  <w:rFonts w:eastAsia="仿宋_GB2312" w:hint="eastAsia"/>
                </w:rPr>
                <w:t>的</w:t>
              </w:r>
            </w:ins>
            <w:proofErr w:type="gramStart"/>
            <w:ins w:id="1045" w:author="csuheshibo@163.com" w:date="2018-10-19T20:23:00Z">
              <w:r>
                <w:rPr>
                  <w:rFonts w:eastAsia="仿宋_GB2312" w:hint="eastAsia"/>
                </w:rPr>
                <w:t>稀疏</w:t>
              </w:r>
            </w:ins>
            <w:ins w:id="1046" w:author="csuheshibo@163.com" w:date="2018-10-19T20:24:00Z">
              <w:r>
                <w:rPr>
                  <w:rFonts w:eastAsia="仿宋_GB2312" w:hint="eastAsia"/>
                </w:rPr>
                <w:t>点</w:t>
              </w:r>
              <w:proofErr w:type="gramEnd"/>
              <w:r>
                <w:rPr>
                  <w:rFonts w:eastAsia="仿宋_GB2312" w:hint="eastAsia"/>
                </w:rPr>
                <w:t>云</w:t>
              </w:r>
            </w:ins>
            <w:ins w:id="1047" w:author="csuheshibo@163.com" w:date="2018-10-19T20:25:00Z">
              <w:r>
                <w:rPr>
                  <w:rFonts w:eastAsia="仿宋_GB2312" w:hint="eastAsia"/>
                </w:rPr>
                <w:t>模型、</w:t>
              </w:r>
            </w:ins>
            <w:proofErr w:type="gramStart"/>
            <w:ins w:id="1048" w:author="csuheshibo@163.com" w:date="2018-10-19T20:24:00Z">
              <w:r>
                <w:rPr>
                  <w:rFonts w:eastAsia="仿宋_GB2312" w:hint="eastAsia"/>
                </w:rPr>
                <w:t>稠密点</w:t>
              </w:r>
              <w:proofErr w:type="gramEnd"/>
              <w:r>
                <w:rPr>
                  <w:rFonts w:eastAsia="仿宋_GB2312" w:hint="eastAsia"/>
                </w:rPr>
                <w:t>云</w:t>
              </w:r>
            </w:ins>
            <w:ins w:id="1049" w:author="csuheshibo@163.com" w:date="2018-10-19T20:25:00Z">
              <w:r>
                <w:rPr>
                  <w:rFonts w:eastAsia="仿宋_GB2312" w:hint="eastAsia"/>
                </w:rPr>
                <w:t>模型以及</w:t>
              </w:r>
            </w:ins>
            <w:ins w:id="1050" w:author="csuheshibo@163.com" w:date="2018-10-19T20:24:00Z">
              <w:r>
                <w:rPr>
                  <w:rFonts w:eastAsia="仿宋_GB2312"/>
                </w:rPr>
                <w:t>3</w:t>
              </w:r>
              <w:r>
                <w:rPr>
                  <w:rFonts w:eastAsia="仿宋_GB2312" w:hint="eastAsia"/>
                </w:rPr>
                <w:t>D</w:t>
              </w:r>
              <w:r>
                <w:rPr>
                  <w:rFonts w:eastAsia="仿宋_GB2312" w:hint="eastAsia"/>
                </w:rPr>
                <w:t>线条</w:t>
              </w:r>
            </w:ins>
            <w:ins w:id="1051" w:author="csuheshibo@163.com" w:date="2018-10-19T20:25:00Z">
              <w:r>
                <w:rPr>
                  <w:rFonts w:eastAsia="仿宋_GB2312" w:hint="eastAsia"/>
                </w:rPr>
                <w:t>模型</w:t>
              </w:r>
            </w:ins>
          </w:p>
          <w:p w:rsidR="00C82DC5" w:rsidRDefault="00C82DC5">
            <w:pPr>
              <w:adjustRightInd w:val="0"/>
              <w:snapToGrid w:val="0"/>
              <w:spacing w:line="312" w:lineRule="auto"/>
              <w:jc w:val="center"/>
              <w:rPr>
                <w:ins w:id="1052" w:author="csuheshibo@163.com" w:date="2018-10-19T20:25:00Z"/>
                <w:rFonts w:eastAsia="仿宋_GB2312"/>
              </w:rPr>
              <w:pPrChange w:id="1053" w:author="csuheshibo@163.com" w:date="2018-10-19T20:25:00Z">
                <w:pPr>
                  <w:spacing w:line="288" w:lineRule="auto"/>
                </w:pPr>
              </w:pPrChange>
            </w:pPr>
          </w:p>
          <w:p w:rsidR="00C82DC5" w:rsidRPr="00C82DC5" w:rsidRDefault="00C82DC5">
            <w:pPr>
              <w:adjustRightInd w:val="0"/>
              <w:snapToGrid w:val="0"/>
              <w:spacing w:line="312" w:lineRule="auto"/>
              <w:ind w:firstLineChars="200" w:firstLine="480"/>
              <w:jc w:val="left"/>
              <w:rPr>
                <w:ins w:id="1054" w:author="csuheshibo@163.com" w:date="2018-10-19T20:23:00Z"/>
              </w:rPr>
              <w:pPrChange w:id="1055" w:author="csuheshibo@163.com" w:date="2018-10-19T20:27:00Z">
                <w:pPr>
                  <w:spacing w:line="288" w:lineRule="auto"/>
                </w:pPr>
              </w:pPrChange>
            </w:pPr>
            <w:ins w:id="1056" w:author="csuheshibo@163.com" w:date="2018-10-19T20:26:00Z">
              <w:r>
                <w:rPr>
                  <w:rFonts w:hint="eastAsia"/>
                </w:rPr>
                <w:t>为了生成</w:t>
              </w:r>
            </w:ins>
            <w:ins w:id="1057" w:author="csuheshibo@163.com" w:date="2018-10-19T20:27:00Z">
              <w:r>
                <w:t>3</w:t>
              </w:r>
              <w:r>
                <w:rPr>
                  <w:rFonts w:hint="eastAsia"/>
                </w:rPr>
                <w:t>D</w:t>
              </w:r>
              <w:r>
                <w:rPr>
                  <w:rFonts w:hint="eastAsia"/>
                </w:rPr>
                <w:t>线条</w:t>
              </w:r>
            </w:ins>
            <w:ins w:id="1058" w:author="csuheshibo@163.com" w:date="2018-10-19T20:26:00Z">
              <w:r>
                <w:rPr>
                  <w:rFonts w:hint="eastAsia"/>
                </w:rPr>
                <w:t>模型，</w:t>
              </w:r>
            </w:ins>
            <w:ins w:id="1059" w:author="csuheshibo@163.com" w:date="2018-10-19T20:36:00Z">
              <w:r w:rsidR="008A2067">
                <w:rPr>
                  <w:rFonts w:hint="eastAsia"/>
                </w:rPr>
                <w:t>首先</w:t>
              </w:r>
            </w:ins>
            <w:ins w:id="1060" w:author="csuheshibo@163.com" w:date="2018-10-19T20:26:00Z">
              <w:r w:rsidRPr="00C82DC5">
                <w:rPr>
                  <w:rFonts w:hint="eastAsia"/>
                  <w:rPrChange w:id="1061" w:author="csuheshibo@163.com" w:date="2018-10-19T20:27:00Z">
                    <w:rPr>
                      <w:rFonts w:ascii="Arial" w:hAnsi="Arial" w:cs="Arial" w:hint="eastAsia"/>
                      <w:color w:val="333333"/>
                      <w:sz w:val="21"/>
                      <w:szCs w:val="21"/>
                      <w:shd w:val="clear" w:color="auto" w:fill="FFFFFF"/>
                    </w:rPr>
                  </w:rPrChange>
                </w:rPr>
                <w:t>需要在不同图像的二维线段之间建立对应关系</w:t>
              </w:r>
            </w:ins>
            <w:ins w:id="1062" w:author="csuheshibo@163.com" w:date="2018-10-19T20:31:00Z">
              <w:r w:rsidR="008A2067">
                <w:rPr>
                  <w:rFonts w:hint="eastAsia"/>
                </w:rPr>
                <w:t>，随后计算</w:t>
              </w:r>
            </w:ins>
            <w:ins w:id="1063" w:author="csuheshibo@163.com" w:date="2018-10-19T20:36:00Z">
              <w:r w:rsidR="008A2067">
                <w:rPr>
                  <w:rFonts w:hint="eastAsia"/>
                </w:rPr>
                <w:t>这些</w:t>
              </w:r>
            </w:ins>
            <w:ins w:id="1064" w:author="csuheshibo@163.com" w:date="2018-10-19T20:32:00Z">
              <w:r w:rsidR="008A2067">
                <w:rPr>
                  <w:rFonts w:hint="eastAsia"/>
                </w:rPr>
                <w:t>线段之间的对应关系</w:t>
              </w:r>
            </w:ins>
            <w:ins w:id="1065" w:author="csuheshibo@163.com" w:date="2018-10-19T20:36:00Z">
              <w:r w:rsidR="008A2067">
                <w:rPr>
                  <w:rFonts w:hint="eastAsia"/>
                </w:rPr>
                <w:t>。由于</w:t>
              </w:r>
            </w:ins>
            <w:ins w:id="1066" w:author="csuheshibo@163.com" w:date="2018-10-19T20:34:00Z">
              <w:r w:rsidR="008A2067">
                <w:rPr>
                  <w:rFonts w:hint="eastAsia"/>
                </w:rPr>
                <w:t>在匹配的过程中</w:t>
              </w:r>
            </w:ins>
            <w:ins w:id="1067" w:author="csuheshibo@163.com" w:date="2018-10-19T20:36:00Z">
              <w:r w:rsidR="008A2067">
                <w:rPr>
                  <w:rFonts w:hint="eastAsia"/>
                </w:rPr>
                <w:t>会</w:t>
              </w:r>
            </w:ins>
            <w:ins w:id="1068" w:author="csuheshibo@163.com" w:date="2018-10-19T20:34:00Z">
              <w:r w:rsidR="008A2067">
                <w:rPr>
                  <w:rFonts w:hint="eastAsia"/>
                </w:rPr>
                <w:t>建立</w:t>
              </w:r>
            </w:ins>
            <w:ins w:id="1069" w:author="csuheshibo@163.com" w:date="2018-10-19T20:35:00Z">
              <w:r w:rsidR="008A2067">
                <w:rPr>
                  <w:rFonts w:hint="eastAsia"/>
                </w:rPr>
                <w:t>大量的对应关系，</w:t>
              </w:r>
            </w:ins>
            <w:ins w:id="1070" w:author="csuheshibo@163.com" w:date="2018-10-19T20:36:00Z">
              <w:r w:rsidR="008A2067">
                <w:rPr>
                  <w:rFonts w:hint="eastAsia"/>
                </w:rPr>
                <w:t>需要提出一些</w:t>
              </w:r>
            </w:ins>
            <w:ins w:id="1071" w:author="csuheshibo@163.com" w:date="2018-10-19T20:37:00Z">
              <w:r w:rsidR="008A2067">
                <w:rPr>
                  <w:rFonts w:hint="eastAsia"/>
                </w:rPr>
                <w:t>相应的方法来减少</w:t>
              </w:r>
            </w:ins>
            <w:ins w:id="1072" w:author="csuheshibo@163.com" w:date="2018-10-19T21:00:00Z">
              <w:r w:rsidR="00702AE5">
                <w:rPr>
                  <w:rFonts w:hint="eastAsia"/>
                </w:rPr>
                <w:t>误</w:t>
              </w:r>
            </w:ins>
            <w:ins w:id="1073" w:author="csuheshibo@163.com" w:date="2018-10-19T20:37:00Z">
              <w:r w:rsidR="008A2067">
                <w:rPr>
                  <w:rFonts w:hint="eastAsia"/>
                </w:rPr>
                <w:t>匹配，保留正确的匹配</w:t>
              </w:r>
            </w:ins>
            <w:ins w:id="1074" w:author="csuheshibo@163.com" w:date="2018-10-19T21:00:00Z">
              <w:r w:rsidR="00702AE5">
                <w:rPr>
                  <w:rFonts w:hint="eastAsia"/>
                </w:rPr>
                <w:t>对</w:t>
              </w:r>
            </w:ins>
            <w:ins w:id="1075" w:author="csuheshibo@163.com" w:date="2018-10-19T20:26:00Z">
              <w:r w:rsidRPr="00C82DC5">
                <w:rPr>
                  <w:rFonts w:hint="eastAsia"/>
                  <w:rPrChange w:id="1076" w:author="csuheshibo@163.com" w:date="2018-10-19T20:27:00Z">
                    <w:rPr>
                      <w:rFonts w:ascii="Arial" w:hAnsi="Arial" w:cs="Arial" w:hint="eastAsia"/>
                      <w:color w:val="333333"/>
                      <w:sz w:val="21"/>
                      <w:szCs w:val="21"/>
                      <w:shd w:val="clear" w:color="auto" w:fill="FFFFFF"/>
                    </w:rPr>
                  </w:rPrChange>
                </w:rPr>
                <w:t>。</w:t>
              </w:r>
            </w:ins>
            <w:ins w:id="1077" w:author="csuheshibo@163.com" w:date="2018-10-19T21:02:00Z">
              <w:r w:rsidR="00D600EE">
                <w:rPr>
                  <w:rFonts w:hint="eastAsia"/>
                </w:rPr>
                <w:t>随后，给</w:t>
              </w:r>
              <w:r w:rsidR="00D600EE">
                <w:rPr>
                  <w:rFonts w:hint="eastAsia"/>
                </w:rPr>
                <w:t>2D</w:t>
              </w:r>
              <w:r w:rsidR="00D600EE">
                <w:rPr>
                  <w:rFonts w:hint="eastAsia"/>
                </w:rPr>
                <w:t>线段分配</w:t>
              </w:r>
              <w:r w:rsidR="00D600EE">
                <w:t>3</w:t>
              </w:r>
              <w:r w:rsidR="00D600EE">
                <w:rPr>
                  <w:rFonts w:hint="eastAsia"/>
                </w:rPr>
                <w:t>D</w:t>
              </w:r>
              <w:r w:rsidR="00D600EE">
                <w:rPr>
                  <w:rFonts w:hint="eastAsia"/>
                </w:rPr>
                <w:t>位置关系</w:t>
              </w:r>
            </w:ins>
            <w:ins w:id="1078" w:author="csuheshibo@163.com" w:date="2018-10-19T21:07:00Z">
              <w:r w:rsidR="00D600EE">
                <w:rPr>
                  <w:rFonts w:hint="eastAsia"/>
                </w:rPr>
                <w:t>，如图</w:t>
              </w:r>
              <w:r w:rsidR="00D600EE">
                <w:rPr>
                  <w:rFonts w:hint="eastAsia"/>
                </w:rPr>
                <w:t>5</w:t>
              </w:r>
              <w:r w:rsidR="00D600EE">
                <w:t>.5</w:t>
              </w:r>
              <w:r w:rsidR="00D600EE">
                <w:rPr>
                  <w:rFonts w:hint="eastAsia"/>
                </w:rPr>
                <w:t>（</w:t>
              </w:r>
              <w:r w:rsidR="00D600EE">
                <w:rPr>
                  <w:rFonts w:hint="eastAsia"/>
                </w:rPr>
                <w:t>a</w:t>
              </w:r>
              <w:r w:rsidR="00D600EE">
                <w:rPr>
                  <w:rFonts w:hint="eastAsia"/>
                </w:rPr>
                <w:t>）所示。</w:t>
              </w:r>
              <w:r w:rsidR="00D600EE" w:rsidRPr="00D600EE">
                <w:rPr>
                  <w:rFonts w:hint="eastAsia"/>
                  <w:rPrChange w:id="1079" w:author="csuheshibo@163.com" w:date="2018-10-19T21:09:00Z">
                    <w:rPr>
                      <w:rFonts w:ascii="Segoe UI" w:eastAsiaTheme="minorEastAsia" w:hAnsi="Segoe UI" w:cs="Segoe UI" w:hint="eastAsia"/>
                      <w:color w:val="000000"/>
                      <w:kern w:val="0"/>
                      <w:sz w:val="21"/>
                      <w:szCs w:val="21"/>
                      <w:lang w:val="zh-CN"/>
                    </w:rPr>
                  </w:rPrChange>
                </w:rPr>
                <w:t>由于</w:t>
              </w:r>
            </w:ins>
            <w:ins w:id="1080" w:author="csuheshibo@163.com" w:date="2018-10-19T21:08:00Z">
              <w:r w:rsidR="00D600EE" w:rsidRPr="00D600EE">
                <w:rPr>
                  <w:rFonts w:hint="eastAsia"/>
                  <w:rPrChange w:id="1081" w:author="csuheshibo@163.com" w:date="2018-10-19T21:09:00Z">
                    <w:rPr>
                      <w:rFonts w:ascii="Segoe UI" w:eastAsiaTheme="minorEastAsia" w:hAnsi="Segoe UI" w:cs="Segoe UI" w:hint="eastAsia"/>
                      <w:color w:val="000000"/>
                      <w:kern w:val="0"/>
                      <w:sz w:val="21"/>
                      <w:szCs w:val="21"/>
                      <w:lang w:val="zh-CN"/>
                    </w:rPr>
                  </w:rPrChange>
                </w:rPr>
                <w:t>在同一位置存在大量的冗余线段</w:t>
              </w:r>
            </w:ins>
            <w:ins w:id="1082" w:author="csuheshibo@163.com" w:date="2018-10-19T21:09:00Z">
              <w:r w:rsidR="00D600EE">
                <w:rPr>
                  <w:rFonts w:hint="eastAsia"/>
                </w:rPr>
                <w:t>，需要通过聚类方法</w:t>
              </w:r>
            </w:ins>
            <w:ins w:id="1083" w:author="csuheshibo@163.com" w:date="2018-10-19T21:11:00Z">
              <w:r w:rsidR="00D600EE">
                <w:rPr>
                  <w:rFonts w:hint="eastAsia"/>
                </w:rPr>
                <w:t>消除冗余线段</w:t>
              </w:r>
            </w:ins>
            <w:ins w:id="1084" w:author="csuheshibo@163.com" w:date="2018-10-19T21:13:00Z">
              <w:r w:rsidR="00056B08">
                <w:rPr>
                  <w:rFonts w:hint="eastAsia"/>
                </w:rPr>
                <w:t>进行重构，最终</w:t>
              </w:r>
            </w:ins>
            <w:ins w:id="1085" w:author="csuheshibo@163.com" w:date="2018-10-19T21:14:00Z">
              <w:r w:rsidR="00056B08">
                <w:rPr>
                  <w:rFonts w:hint="eastAsia"/>
                </w:rPr>
                <w:t>效果如</w:t>
              </w:r>
            </w:ins>
            <w:ins w:id="1086" w:author="csuheshibo@163.com" w:date="2018-10-19T21:13:00Z">
              <w:r w:rsidR="00056B08">
                <w:rPr>
                  <w:rFonts w:hint="eastAsia"/>
                </w:rPr>
                <w:t>图</w:t>
              </w:r>
              <w:r w:rsidR="00056B08">
                <w:rPr>
                  <w:rFonts w:hint="eastAsia"/>
                </w:rPr>
                <w:t>5</w:t>
              </w:r>
              <w:r w:rsidR="00056B08">
                <w:t>.5</w:t>
              </w:r>
            </w:ins>
            <w:ins w:id="1087" w:author="csuheshibo@163.com" w:date="2018-10-19T21:14:00Z">
              <w:r w:rsidR="00056B08">
                <w:rPr>
                  <w:rFonts w:hint="eastAsia"/>
                </w:rPr>
                <w:t>（</w:t>
              </w:r>
              <w:r w:rsidR="00056B08">
                <w:rPr>
                  <w:rFonts w:hint="eastAsia"/>
                </w:rPr>
                <w:t>b</w:t>
              </w:r>
              <w:r w:rsidR="00056B08">
                <w:rPr>
                  <w:rFonts w:hint="eastAsia"/>
                </w:rPr>
                <w:t>）所示。</w:t>
              </w:r>
            </w:ins>
          </w:p>
          <w:p w:rsidR="00056B08" w:rsidRDefault="00056B08" w:rsidP="00056B08">
            <w:pPr>
              <w:adjustRightInd w:val="0"/>
              <w:snapToGrid w:val="0"/>
              <w:spacing w:line="312" w:lineRule="auto"/>
              <w:jc w:val="center"/>
              <w:rPr>
                <w:ins w:id="1088" w:author="csuheshibo@163.com" w:date="2018-10-19T21:15:00Z"/>
                <w:noProof/>
              </w:rPr>
            </w:pPr>
          </w:p>
          <w:p w:rsidR="00056B08" w:rsidRDefault="00AB0319" w:rsidP="00056B08">
            <w:pPr>
              <w:adjustRightInd w:val="0"/>
              <w:snapToGrid w:val="0"/>
              <w:spacing w:line="312" w:lineRule="auto"/>
              <w:jc w:val="center"/>
              <w:rPr>
                <w:ins w:id="1089" w:author="csuheshibo@163.com" w:date="2018-10-19T21:15:00Z"/>
                <w:rFonts w:eastAsia="仿宋_GB2312"/>
              </w:rPr>
            </w:pPr>
            <w:ins w:id="1090" w:author="csuheshibo@163.com" w:date="2018-10-19T19:55:00Z">
              <w:r>
                <w:rPr>
                  <w:noProof/>
                </w:rPr>
                <w:drawing>
                  <wp:inline distT="0" distB="0" distL="0" distR="0" wp14:anchorId="495296B1" wp14:editId="44FA9AFC">
                    <wp:extent cx="4824095" cy="2387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6063" cy="2403422"/>
                            </a:xfrm>
                            <a:prstGeom prst="rect">
                              <a:avLst/>
                            </a:prstGeom>
                          </pic:spPr>
                        </pic:pic>
                      </a:graphicData>
                    </a:graphic>
                  </wp:inline>
                </w:drawing>
              </w:r>
            </w:ins>
          </w:p>
          <w:p w:rsidR="00056B08" w:rsidRDefault="00056B08" w:rsidP="00056B08">
            <w:pPr>
              <w:adjustRightInd w:val="0"/>
              <w:snapToGrid w:val="0"/>
              <w:spacing w:line="312" w:lineRule="auto"/>
              <w:jc w:val="center"/>
              <w:rPr>
                <w:ins w:id="1091" w:author="csuheshibo@163.com" w:date="2018-10-19T21:18:00Z"/>
                <w:rFonts w:eastAsia="仿宋_GB2312"/>
              </w:rPr>
            </w:pPr>
            <w:ins w:id="1092" w:author="csuheshibo@163.com" w:date="2018-10-19T21:15:00Z">
              <w:r w:rsidRPr="00270094">
                <w:rPr>
                  <w:rFonts w:eastAsia="仿宋_GB2312" w:hint="eastAsia"/>
                </w:rPr>
                <w:t>图</w:t>
              </w:r>
              <w:r>
                <w:rPr>
                  <w:rFonts w:eastAsia="仿宋_GB2312" w:hint="eastAsia"/>
                </w:rPr>
                <w:t>5.</w:t>
              </w:r>
              <w:r>
                <w:rPr>
                  <w:rFonts w:eastAsia="仿宋_GB2312"/>
                </w:rPr>
                <w:t xml:space="preserve">5 </w:t>
              </w:r>
              <w:r>
                <w:rPr>
                  <w:rFonts w:eastAsia="仿宋_GB2312" w:hint="eastAsia"/>
                </w:rPr>
                <w:t>（</w:t>
              </w:r>
              <w:r>
                <w:rPr>
                  <w:rFonts w:eastAsia="仿宋_GB2312" w:hint="eastAsia"/>
                </w:rPr>
                <w:t>a</w:t>
              </w:r>
              <w:r>
                <w:rPr>
                  <w:rFonts w:eastAsia="仿宋_GB2312" w:hint="eastAsia"/>
                </w:rPr>
                <w:t>）</w:t>
              </w:r>
            </w:ins>
            <w:ins w:id="1093" w:author="csuheshibo@163.com" w:date="2018-10-19T21:18:00Z">
              <w:r>
                <w:rPr>
                  <w:rFonts w:eastAsia="仿宋_GB2312" w:hint="eastAsia"/>
                </w:rPr>
                <w:t>3D</w:t>
              </w:r>
              <w:r>
                <w:rPr>
                  <w:rFonts w:eastAsia="仿宋_GB2312" w:hint="eastAsia"/>
                </w:rPr>
                <w:t>线条模型</w:t>
              </w:r>
            </w:ins>
            <w:ins w:id="1094" w:author="csuheshibo@163.com" w:date="2018-10-19T21:15:00Z">
              <w:r>
                <w:rPr>
                  <w:rFonts w:eastAsia="仿宋_GB2312" w:hint="eastAsia"/>
                </w:rPr>
                <w:t>（</w:t>
              </w:r>
              <w:r>
                <w:rPr>
                  <w:rFonts w:eastAsia="仿宋_GB2312" w:hint="eastAsia"/>
                </w:rPr>
                <w:t>b</w:t>
              </w:r>
              <w:r>
                <w:rPr>
                  <w:rFonts w:eastAsia="仿宋_GB2312" w:hint="eastAsia"/>
                </w:rPr>
                <w:t>）聚类</w:t>
              </w:r>
            </w:ins>
            <w:ins w:id="1095" w:author="csuheshibo@163.com" w:date="2018-10-19T21:16:00Z">
              <w:r>
                <w:rPr>
                  <w:rFonts w:eastAsia="仿宋_GB2312" w:hint="eastAsia"/>
                </w:rPr>
                <w:t>重构后的</w:t>
              </w:r>
            </w:ins>
            <w:ins w:id="1096" w:author="csuheshibo@163.com" w:date="2018-10-19T21:18:00Z">
              <w:r>
                <w:rPr>
                  <w:rFonts w:eastAsia="仿宋_GB2312" w:hint="eastAsia"/>
                </w:rPr>
                <w:t>模型</w:t>
              </w:r>
            </w:ins>
          </w:p>
          <w:p w:rsidR="00661CA5" w:rsidRDefault="00056B08">
            <w:pPr>
              <w:spacing w:line="288" w:lineRule="auto"/>
              <w:ind w:firstLineChars="200" w:firstLine="480"/>
              <w:rPr>
                <w:ins w:id="1097" w:author="csuheshibo@163.com" w:date="2018-10-19T21:26:00Z"/>
              </w:rPr>
              <w:pPrChange w:id="1098" w:author="csuheshibo@163.com" w:date="2018-10-19T21:26:00Z">
                <w:pPr>
                  <w:spacing w:line="288" w:lineRule="auto"/>
                </w:pPr>
              </w:pPrChange>
            </w:pPr>
            <w:ins w:id="1099" w:author="csuheshibo@163.com" w:date="2018-10-19T21:20:00Z">
              <w:r>
                <w:rPr>
                  <w:rFonts w:hint="eastAsia"/>
                </w:rPr>
                <w:t>在抽象语义的过程中，</w:t>
              </w:r>
              <w:r>
                <w:t>融入</w:t>
              </w:r>
              <w:r>
                <w:rPr>
                  <w:rFonts w:hint="eastAsia"/>
                </w:rPr>
                <w:t>先验知识提供约束条件，优化抽象结果</w:t>
              </w:r>
            </w:ins>
            <w:ins w:id="1100" w:author="csuheshibo@163.com" w:date="2018-10-19T21:26:00Z">
              <w:r w:rsidR="00661CA5">
                <w:rPr>
                  <w:rFonts w:hint="eastAsia"/>
                </w:rPr>
                <w:t>，最终建立结构化地图</w:t>
              </w:r>
            </w:ins>
            <w:ins w:id="1101" w:author="csuheshibo@163.com" w:date="2018-10-19T21:20:00Z">
              <w:r>
                <w:rPr>
                  <w:rFonts w:hint="eastAsia"/>
                </w:rPr>
                <w:t>。</w:t>
              </w:r>
            </w:ins>
          </w:p>
          <w:p w:rsidR="006D0639" w:rsidRPr="008A0DBC" w:rsidRDefault="00AA3B09" w:rsidP="008A0DBC">
            <w:pPr>
              <w:pStyle w:val="a9"/>
              <w:numPr>
                <w:ilvl w:val="0"/>
                <w:numId w:val="28"/>
              </w:numPr>
              <w:spacing w:line="288" w:lineRule="auto"/>
              <w:ind w:firstLineChars="0"/>
              <w:rPr>
                <w:ins w:id="1102" w:author="csuheshibo@163.com" w:date="2018-10-18T16:41:00Z"/>
                <w:rFonts w:ascii="黑体" w:eastAsia="黑体" w:hint="eastAsia"/>
                <w:rPrChange w:id="1103" w:author="csuheshibo@163.com" w:date="2018-10-27T13:40:00Z">
                  <w:rPr>
                    <w:ins w:id="1104" w:author="csuheshibo@163.com" w:date="2018-10-18T16:41:00Z"/>
                  </w:rPr>
                </w:rPrChange>
              </w:rPr>
              <w:pPrChange w:id="1105" w:author="csuheshibo@163.com" w:date="2018-10-27T13:40:00Z">
                <w:pPr>
                  <w:spacing w:line="288" w:lineRule="auto"/>
                </w:pPr>
              </w:pPrChange>
            </w:pPr>
            <w:ins w:id="1106" w:author="csuheshibo@163.com" w:date="2018-10-18T20:45:00Z">
              <w:r>
                <w:rPr>
                  <w:rFonts w:ascii="黑体" w:eastAsia="黑体" w:hint="eastAsia"/>
                </w:rPr>
                <w:t>研究</w:t>
              </w:r>
              <w:r w:rsidRPr="0093778F">
                <w:rPr>
                  <w:rFonts w:ascii="黑体" w:eastAsia="黑体" w:hint="eastAsia"/>
                </w:rPr>
                <w:t>方案</w:t>
              </w:r>
              <w:r>
                <w:rPr>
                  <w:rFonts w:ascii="黑体" w:eastAsia="黑体" w:hint="eastAsia"/>
                </w:rPr>
                <w:t>可行性分析</w:t>
              </w:r>
            </w:ins>
          </w:p>
          <w:p w:rsidR="0093778F" w:rsidRPr="0093778F" w:rsidDel="00AA3B09" w:rsidRDefault="000D0609">
            <w:pPr>
              <w:spacing w:line="288" w:lineRule="auto"/>
              <w:rPr>
                <w:del w:id="1107" w:author="csuheshibo@163.com" w:date="2018-10-18T20:46:00Z"/>
                <w:rFonts w:ascii="黑体" w:eastAsia="黑体"/>
              </w:rPr>
            </w:pPr>
            <w:del w:id="1108" w:author="csuheshibo@163.com" w:date="2018-10-18T11:50:00Z">
              <w:r w:rsidRPr="0093778F" w:rsidDel="00B24B1B">
                <w:rPr>
                  <w:rFonts w:ascii="黑体" w:eastAsia="黑体" w:hint="eastAsia"/>
                </w:rPr>
                <w:delText>的可行性分析</w:delText>
              </w:r>
            </w:del>
          </w:p>
          <w:p w:rsidR="0093778F" w:rsidRPr="0093778F" w:rsidDel="00AA3B09" w:rsidRDefault="0093778F">
            <w:pPr>
              <w:spacing w:line="288" w:lineRule="auto"/>
              <w:rPr>
                <w:del w:id="1109" w:author="csuheshibo@163.com" w:date="2018-10-18T20:46:00Z"/>
              </w:rPr>
              <w:pPrChange w:id="1110" w:author="csuheshibo@163.com" w:date="2018-10-18T20:46:00Z">
                <w:pPr>
                  <w:spacing w:line="288" w:lineRule="auto"/>
                  <w:ind w:firstLineChars="200" w:firstLine="480"/>
                </w:pPr>
              </w:pPrChange>
            </w:pPr>
            <w:del w:id="1111" w:author="csuheshibo@163.com" w:date="2018-10-18T20:46:00Z">
              <w:r w:rsidRPr="0093778F" w:rsidDel="00AA3B09">
                <w:rPr>
                  <w:rFonts w:hint="eastAsia"/>
                </w:rPr>
                <w:delText>下面首先阐述所提研究方案在理论</w:delText>
              </w:r>
              <w:r w:rsidDel="00AA3B09">
                <w:rPr>
                  <w:rFonts w:hint="eastAsia"/>
                </w:rPr>
                <w:delText>和</w:delText>
              </w:r>
              <w:r w:rsidRPr="0093778F" w:rsidDel="00AA3B09">
                <w:rPr>
                  <w:rFonts w:hint="eastAsia"/>
                </w:rPr>
                <w:delText>技术方面的可行性：</w:delText>
              </w:r>
            </w:del>
          </w:p>
          <w:p w:rsidR="006D0639" w:rsidRDefault="0093778F">
            <w:pPr>
              <w:spacing w:line="288" w:lineRule="auto"/>
              <w:rPr>
                <w:ins w:id="1112" w:author="csuheshibo@163.com" w:date="2018-10-23T16:20:00Z"/>
              </w:rPr>
            </w:pPr>
            <w:r w:rsidRPr="0093778F">
              <w:rPr>
                <w:rFonts w:hint="eastAsia"/>
              </w:rPr>
              <w:t>研究方案</w:t>
            </w:r>
            <w:r w:rsidRPr="0093778F">
              <w:rPr>
                <w:rFonts w:hint="eastAsia"/>
              </w:rPr>
              <w:t>1</w:t>
            </w:r>
            <w:r w:rsidRPr="0093778F">
              <w:rPr>
                <w:rFonts w:hint="eastAsia"/>
              </w:rPr>
              <w:t>）以视频流为输入的三维重建研究</w:t>
            </w:r>
            <w:r>
              <w:rPr>
                <w:rFonts w:hint="eastAsia"/>
              </w:rPr>
              <w:t>：</w:t>
            </w:r>
          </w:p>
          <w:p w:rsidR="00940B3D" w:rsidRDefault="0093778F">
            <w:pPr>
              <w:spacing w:line="288" w:lineRule="auto"/>
              <w:ind w:firstLineChars="200" w:firstLine="480"/>
              <w:pPrChange w:id="1113" w:author="csuheshibo@163.com" w:date="2018-10-23T16:20:00Z">
                <w:pPr>
                  <w:spacing w:line="288" w:lineRule="auto"/>
                </w:pPr>
              </w:pPrChange>
            </w:pPr>
            <w:r>
              <w:rPr>
                <w:rFonts w:hint="eastAsia"/>
              </w:rPr>
              <w:t>目前的以视</w:t>
            </w:r>
            <w:r w:rsidR="00940B3D">
              <w:rPr>
                <w:rFonts w:hint="eastAsia"/>
              </w:rPr>
              <w:t>频</w:t>
            </w:r>
            <w:proofErr w:type="gramStart"/>
            <w:r w:rsidR="00940B3D">
              <w:rPr>
                <w:rFonts w:hint="eastAsia"/>
              </w:rPr>
              <w:t>流作为</w:t>
            </w:r>
            <w:proofErr w:type="gramEnd"/>
            <w:r w:rsidR="00940B3D">
              <w:rPr>
                <w:rFonts w:hint="eastAsia"/>
              </w:rPr>
              <w:t>输入进行三维重建工作已经相当成熟，其中存在的主要问题为：采集</w:t>
            </w:r>
            <w:r>
              <w:rPr>
                <w:rFonts w:hint="eastAsia"/>
              </w:rPr>
              <w:t>数据</w:t>
            </w:r>
            <w:r w:rsidR="00940B3D">
              <w:rPr>
                <w:rFonts w:hint="eastAsia"/>
              </w:rPr>
              <w:t>不适当导致无法进行三维重建以及在运动恢复结果过程</w:t>
            </w:r>
            <w:r w:rsidR="00940B3D">
              <w:rPr>
                <w:rFonts w:hint="eastAsia"/>
              </w:rPr>
              <w:lastRenderedPageBreak/>
              <w:t>中，输入的数据信息是无序的导致最终构图效果欠缺</w:t>
            </w:r>
            <w:r w:rsidR="00AF12E7">
              <w:rPr>
                <w:rFonts w:hint="eastAsia"/>
              </w:rPr>
              <w:t>。</w:t>
            </w:r>
            <w:r w:rsidR="00940B3D">
              <w:rPr>
                <w:rFonts w:hint="eastAsia"/>
              </w:rPr>
              <w:t>本方案提出了关于如何采集数据来满足后续的重建工作，以及通过以</w:t>
            </w:r>
            <w:r w:rsidR="00940B3D">
              <w:rPr>
                <w:rFonts w:hint="eastAsia"/>
              </w:rPr>
              <w:t>SLAM</w:t>
            </w:r>
            <w:r w:rsidR="00940B3D">
              <w:rPr>
                <w:rFonts w:hint="eastAsia"/>
              </w:rPr>
              <w:t>的结果来代替原本的无序图片，其中</w:t>
            </w:r>
            <w:r w:rsidR="00940B3D">
              <w:rPr>
                <w:rFonts w:hint="eastAsia"/>
              </w:rPr>
              <w:t>SLAM</w:t>
            </w:r>
            <w:r w:rsidR="00940B3D">
              <w:rPr>
                <w:rFonts w:hint="eastAsia"/>
              </w:rPr>
              <w:t>结果包含关键</w:t>
            </w:r>
            <w:proofErr w:type="gramStart"/>
            <w:r w:rsidR="00940B3D">
              <w:rPr>
                <w:rFonts w:hint="eastAsia"/>
              </w:rPr>
              <w:t>帧</w:t>
            </w:r>
            <w:proofErr w:type="gramEnd"/>
            <w:r w:rsidR="00940B3D">
              <w:rPr>
                <w:rFonts w:hint="eastAsia"/>
              </w:rPr>
              <w:t>信息以及关键</w:t>
            </w:r>
            <w:proofErr w:type="gramStart"/>
            <w:r w:rsidR="00940B3D">
              <w:rPr>
                <w:rFonts w:hint="eastAsia"/>
              </w:rPr>
              <w:t>帧</w:t>
            </w:r>
            <w:proofErr w:type="gramEnd"/>
            <w:r w:rsidR="00940B3D">
              <w:rPr>
                <w:rFonts w:hint="eastAsia"/>
              </w:rPr>
              <w:t>之间的时序关系</w:t>
            </w:r>
            <w:r w:rsidR="00AF12E7">
              <w:rPr>
                <w:rFonts w:hint="eastAsia"/>
              </w:rPr>
              <w:t>。</w:t>
            </w:r>
            <w:r w:rsidR="00940B3D">
              <w:rPr>
                <w:rFonts w:hint="eastAsia"/>
              </w:rPr>
              <w:t>目前已解决数据收集方式的问题，并且</w:t>
            </w:r>
            <w:r w:rsidR="00940B3D">
              <w:rPr>
                <w:rFonts w:hint="eastAsia"/>
              </w:rPr>
              <w:t>SLAM</w:t>
            </w:r>
            <w:r w:rsidR="00940B3D">
              <w:rPr>
                <w:rFonts w:hint="eastAsia"/>
              </w:rPr>
              <w:t>的结果输出与无序图像的输入相比较，仅扩充了图相间的时序关系，</w:t>
            </w:r>
            <w:r w:rsidR="00940B3D" w:rsidRPr="0093778F">
              <w:rPr>
                <w:rFonts w:hint="eastAsia"/>
              </w:rPr>
              <w:t>因此所提方案失败风险较小</w:t>
            </w:r>
            <w:r w:rsidR="00940B3D">
              <w:rPr>
                <w:rFonts w:hint="eastAsia"/>
              </w:rPr>
              <w:t>。</w:t>
            </w:r>
          </w:p>
          <w:p w:rsidR="006D0639" w:rsidRDefault="00240D83" w:rsidP="00240D83">
            <w:pPr>
              <w:spacing w:line="288" w:lineRule="auto"/>
              <w:rPr>
                <w:ins w:id="1114" w:author="csuheshibo@163.com" w:date="2018-10-23T16:20:00Z"/>
              </w:rPr>
            </w:pPr>
            <w:r w:rsidRPr="00240D83">
              <w:rPr>
                <w:rFonts w:hint="eastAsia"/>
              </w:rPr>
              <w:t>研究方案</w:t>
            </w:r>
            <w:r w:rsidRPr="00240D83">
              <w:rPr>
                <w:rFonts w:hint="eastAsia"/>
              </w:rPr>
              <w:t>2</w:t>
            </w:r>
            <w:r w:rsidRPr="00240D83">
              <w:rPr>
                <w:rFonts w:hint="eastAsia"/>
              </w:rPr>
              <w:t>）视觉</w:t>
            </w:r>
            <w:r w:rsidRPr="00240D83">
              <w:rPr>
                <w:rFonts w:hint="eastAsia"/>
              </w:rPr>
              <w:t>IMU</w:t>
            </w:r>
            <w:r>
              <w:rPr>
                <w:rFonts w:hint="eastAsia"/>
              </w:rPr>
              <w:t>多源</w:t>
            </w:r>
            <w:r w:rsidRPr="00240D83">
              <w:rPr>
                <w:rFonts w:hint="eastAsia"/>
              </w:rPr>
              <w:t>融合三维重建研究</w:t>
            </w:r>
            <w:r>
              <w:rPr>
                <w:rFonts w:hint="eastAsia"/>
              </w:rPr>
              <w:t>：</w:t>
            </w:r>
          </w:p>
          <w:p w:rsidR="00240D83" w:rsidRPr="00AF12E7" w:rsidRDefault="00240D83">
            <w:pPr>
              <w:spacing w:line="288" w:lineRule="auto"/>
              <w:ind w:firstLineChars="200" w:firstLine="480"/>
              <w:pPrChange w:id="1115" w:author="csuheshibo@163.com" w:date="2018-10-23T16:20:00Z">
                <w:pPr>
                  <w:spacing w:line="288" w:lineRule="auto"/>
                </w:pPr>
              </w:pPrChange>
            </w:pPr>
            <w:r>
              <w:rPr>
                <w:rFonts w:hint="eastAsia"/>
              </w:rPr>
              <w:t>目前多</w:t>
            </w:r>
            <w:proofErr w:type="gramStart"/>
            <w:r>
              <w:rPr>
                <w:rFonts w:hint="eastAsia"/>
              </w:rPr>
              <w:t>源信息</w:t>
            </w:r>
            <w:proofErr w:type="gramEnd"/>
            <w:r>
              <w:rPr>
                <w:rFonts w:hint="eastAsia"/>
              </w:rPr>
              <w:t>融合技术以及相当成熟，在数据融合的动态过程中，能够使信息量递增，并且使无序信息变得有序</w:t>
            </w:r>
            <w:r w:rsidR="00AF12E7">
              <w:rPr>
                <w:rFonts w:hint="eastAsia"/>
              </w:rPr>
              <w:t>。</w:t>
            </w:r>
            <w:r>
              <w:rPr>
                <w:rFonts w:hint="eastAsia"/>
              </w:rPr>
              <w:t>在本方案的实际研究过程中，视觉信息和</w:t>
            </w:r>
            <w:r>
              <w:rPr>
                <w:rFonts w:hint="eastAsia"/>
              </w:rPr>
              <w:t>IMU</w:t>
            </w:r>
            <w:r>
              <w:rPr>
                <w:rFonts w:hint="eastAsia"/>
              </w:rPr>
              <w:t>信息本身并不具备较大的冗余性，</w:t>
            </w:r>
            <w:r w:rsidR="00AF12E7">
              <w:rPr>
                <w:rFonts w:hint="eastAsia"/>
              </w:rPr>
              <w:t>并且</w:t>
            </w:r>
            <w:r>
              <w:rPr>
                <w:rFonts w:hint="eastAsia"/>
              </w:rPr>
              <w:t>IMU</w:t>
            </w:r>
            <w:r>
              <w:rPr>
                <w:rFonts w:hint="eastAsia"/>
              </w:rPr>
              <w:t>信息</w:t>
            </w:r>
            <w:r w:rsidR="00AF12E7">
              <w:rPr>
                <w:rFonts w:hint="eastAsia"/>
              </w:rPr>
              <w:t>主要用于修正视觉信息带来的误差或者错误影响，</w:t>
            </w:r>
            <w:r w:rsidR="00AF12E7" w:rsidRPr="0093778F">
              <w:rPr>
                <w:rFonts w:hint="eastAsia"/>
              </w:rPr>
              <w:t>因此所提方案失败风险较小</w:t>
            </w:r>
            <w:r w:rsidR="00AF12E7">
              <w:rPr>
                <w:rFonts w:hint="eastAsia"/>
              </w:rPr>
              <w:t>。</w:t>
            </w:r>
          </w:p>
          <w:p w:rsidR="006D0639" w:rsidRDefault="00AF12E7" w:rsidP="007223C7">
            <w:pPr>
              <w:spacing w:line="288" w:lineRule="auto"/>
              <w:rPr>
                <w:ins w:id="1116" w:author="csuheshibo@163.com" w:date="2018-10-23T16:21:00Z"/>
              </w:rPr>
            </w:pPr>
            <w:r w:rsidRPr="00AF12E7">
              <w:rPr>
                <w:rFonts w:hint="eastAsia"/>
              </w:rPr>
              <w:t>研究方案</w:t>
            </w:r>
            <w:r w:rsidRPr="00AF12E7">
              <w:rPr>
                <w:rFonts w:hint="eastAsia"/>
              </w:rPr>
              <w:t>3</w:t>
            </w:r>
            <w:r w:rsidRPr="00AF12E7">
              <w:rPr>
                <w:rFonts w:hint="eastAsia"/>
              </w:rPr>
              <w:t>）结构化语义地图构成研究</w:t>
            </w:r>
            <w:r>
              <w:rPr>
                <w:rFonts w:hint="eastAsia"/>
              </w:rPr>
              <w:t>：</w:t>
            </w:r>
          </w:p>
          <w:p w:rsidR="002E5AAC" w:rsidRPr="00F724AA" w:rsidRDefault="00AF12E7">
            <w:pPr>
              <w:spacing w:line="288" w:lineRule="auto"/>
              <w:ind w:firstLineChars="200" w:firstLine="480"/>
              <w:pPrChange w:id="1117" w:author="csuheshibo@163.com" w:date="2018-10-23T16:21:00Z">
                <w:pPr>
                  <w:spacing w:line="288" w:lineRule="auto"/>
                </w:pPr>
              </w:pPrChange>
            </w:pPr>
            <w:r>
              <w:rPr>
                <w:rFonts w:hint="eastAsia"/>
              </w:rPr>
              <w:t>在收集到</w:t>
            </w:r>
            <w:proofErr w:type="gramStart"/>
            <w:r>
              <w:rPr>
                <w:rFonts w:hint="eastAsia"/>
              </w:rPr>
              <w:t>稠密点云或者半稠密点</w:t>
            </w:r>
            <w:proofErr w:type="gramEnd"/>
            <w:r>
              <w:rPr>
                <w:rFonts w:hint="eastAsia"/>
              </w:rPr>
              <w:t>云后，</w:t>
            </w:r>
            <w:r w:rsidR="001B781A">
              <w:rPr>
                <w:rFonts w:hint="eastAsia"/>
              </w:rPr>
              <w:t>先由点云提取结构化语义线条，再由语义线条构成语义地图</w:t>
            </w:r>
            <w:r w:rsidR="00F724AA">
              <w:rPr>
                <w:rFonts w:hint="eastAsia"/>
              </w:rPr>
              <w:t>。</w:t>
            </w:r>
            <w:r w:rsidR="001B781A">
              <w:rPr>
                <w:rFonts w:hint="eastAsia"/>
              </w:rPr>
              <w:t>在这个过程中，关键在于得到高精度的点云结果，</w:t>
            </w:r>
            <w:r w:rsidR="00F724AA">
              <w:rPr>
                <w:rFonts w:hint="eastAsia"/>
              </w:rPr>
              <w:t>并去除噪音点和错误点，然后对优化后的点</w:t>
            </w:r>
            <w:proofErr w:type="gramStart"/>
            <w:r w:rsidR="00F724AA">
              <w:rPr>
                <w:rFonts w:hint="eastAsia"/>
              </w:rPr>
              <w:t>云结果</w:t>
            </w:r>
            <w:proofErr w:type="gramEnd"/>
            <w:r w:rsidR="00F724AA">
              <w:rPr>
                <w:rFonts w:hint="eastAsia"/>
              </w:rPr>
              <w:t>提取线条，</w:t>
            </w:r>
            <w:r w:rsidR="00F724AA" w:rsidRPr="0093778F">
              <w:rPr>
                <w:rFonts w:hint="eastAsia"/>
              </w:rPr>
              <w:t>因此所提方案失败风险较小</w:t>
            </w:r>
            <w:r w:rsidR="00F724AA">
              <w:rPr>
                <w:rFonts w:hint="eastAsia"/>
              </w:rPr>
              <w:t>。</w:t>
            </w:r>
          </w:p>
          <w:p w:rsidR="002E5AAC" w:rsidRPr="00AF12E7" w:rsidDel="00A92D6F" w:rsidRDefault="007223C7" w:rsidP="007223C7">
            <w:pPr>
              <w:spacing w:line="288" w:lineRule="auto"/>
              <w:rPr>
                <w:del w:id="1118" w:author="csuheshibo@163.com" w:date="2018-10-18T15:24:00Z"/>
                <w:rFonts w:ascii="黑体" w:eastAsia="黑体" w:hAnsi="黑体"/>
              </w:rPr>
            </w:pPr>
            <w:del w:id="1119" w:author="csuheshibo@163.com" w:date="2018-10-18T15:24:00Z">
              <w:r w:rsidRPr="00AF12E7" w:rsidDel="00A92D6F">
                <w:rPr>
                  <w:rFonts w:ascii="黑体" w:eastAsia="黑体" w:hAnsi="黑体" w:hint="eastAsia"/>
                </w:rPr>
                <w:delText>5</w:delText>
              </w:r>
              <w:r w:rsidR="002E5AAC" w:rsidRPr="00AF12E7" w:rsidDel="00A92D6F">
                <w:rPr>
                  <w:rFonts w:ascii="黑体" w:eastAsia="黑体" w:hAnsi="黑体"/>
                </w:rPr>
                <w:delText>.2.2</w:delText>
              </w:r>
              <w:r w:rsidR="002E5AAC" w:rsidRPr="00AF12E7" w:rsidDel="00A92D6F">
                <w:rPr>
                  <w:rFonts w:ascii="黑体" w:eastAsia="黑体" w:hint="eastAsia"/>
                </w:rPr>
                <w:delText>预设工作中可能遇到的难点，提出解决的方法</w:delText>
              </w:r>
            </w:del>
          </w:p>
          <w:p w:rsidR="007223C7" w:rsidRPr="007223C7" w:rsidDel="00A92D6F" w:rsidRDefault="00AF12E7" w:rsidP="007223C7">
            <w:pPr>
              <w:spacing w:line="288" w:lineRule="auto"/>
              <w:rPr>
                <w:del w:id="1120" w:author="csuheshibo@163.com" w:date="2018-10-18T15:24:00Z"/>
                <w:b/>
              </w:rPr>
            </w:pPr>
            <w:del w:id="1121" w:author="csuheshibo@163.com" w:date="2018-10-18T15:24:00Z">
              <w:r w:rsidRPr="00AF12E7" w:rsidDel="00A92D6F">
                <w:rPr>
                  <w:rFonts w:ascii="黑体" w:eastAsia="黑体" w:hAnsi="黑体" w:hint="eastAsia"/>
                </w:rPr>
                <w:delText>1）</w:delText>
              </w:r>
              <w:r w:rsidR="007223C7" w:rsidRPr="00AF12E7" w:rsidDel="00A92D6F">
                <w:rPr>
                  <w:rFonts w:ascii="黑体" w:eastAsia="黑体" w:hAnsi="黑体" w:hint="eastAsia"/>
                </w:rPr>
                <w:delText>图像采集方法以及基本要求</w:delText>
              </w:r>
            </w:del>
          </w:p>
          <w:p w:rsidR="00316E95" w:rsidDel="00A92D6F" w:rsidRDefault="00955CDC" w:rsidP="00AB5049">
            <w:pPr>
              <w:ind w:firstLineChars="200" w:firstLine="480"/>
              <w:rPr>
                <w:del w:id="1122" w:author="csuheshibo@163.com" w:date="2018-10-18T15:24:00Z"/>
              </w:rPr>
            </w:pPr>
            <w:del w:id="1123" w:author="csuheshibo@163.com" w:date="2018-10-18T15:24:00Z">
              <w:r w:rsidDel="00A92D6F">
                <w:rPr>
                  <w:rFonts w:hint="eastAsia"/>
                </w:rPr>
                <w:delText>图像采集是本研究课题的基础，也是后续三维重建有良好表现工作的保证。对于室内场景：应该保持光线充足，照片中不要出现移动的物体，如人、车等；对于室外场景，优先选择光线均匀柔和的场景的</w:delText>
              </w:r>
              <w:r w:rsidR="00B06346" w:rsidDel="00A92D6F">
                <w:rPr>
                  <w:rFonts w:hint="eastAsia"/>
                </w:rPr>
                <w:delText>。</w:delText>
              </w:r>
              <w:r w:rsidDel="00A92D6F">
                <w:rPr>
                  <w:rFonts w:hint="eastAsia"/>
                </w:rPr>
                <w:delText>在采集的过程中，</w:delText>
              </w:r>
              <w:r w:rsidR="00B06346" w:rsidDel="00A92D6F">
                <w:rPr>
                  <w:rFonts w:hint="eastAsia"/>
                </w:rPr>
                <w:delText>每隔</w:delText>
              </w:r>
              <w:r w:rsidDel="00A92D6F">
                <w:rPr>
                  <w:rFonts w:hint="eastAsia"/>
                </w:rPr>
                <w:delText>10-15</w:delText>
              </w:r>
              <w:r w:rsidR="00B06346" w:rsidDel="00A92D6F">
                <w:rPr>
                  <w:rFonts w:hint="eastAsia"/>
                </w:rPr>
                <w:delText>度拍摄一张，环绕一圈拍摄</w:delText>
              </w:r>
              <w:r w:rsidDel="00A92D6F">
                <w:rPr>
                  <w:rFonts w:hint="eastAsia"/>
                </w:rPr>
                <w:delText>20-30</w:delText>
              </w:r>
              <w:r w:rsidR="00B06346" w:rsidDel="00A92D6F">
                <w:rPr>
                  <w:rFonts w:hint="eastAsia"/>
                </w:rPr>
                <w:delText>张，最好有</w:delText>
              </w:r>
              <w:r w:rsidR="00B06346" w:rsidDel="00A92D6F">
                <w:rPr>
                  <w:rFonts w:hint="eastAsia"/>
                </w:rPr>
                <w:delText xml:space="preserve"> 2-3 </w:delText>
              </w:r>
              <w:r w:rsidR="00B06346" w:rsidDel="00A92D6F">
                <w:rPr>
                  <w:rFonts w:hint="eastAsia"/>
                </w:rPr>
                <w:delText>个高度拍摄。对某些不容易拍到的死角可以单独拍摄特写拍摄，</w:delText>
              </w:r>
              <w:r w:rsidDel="00A92D6F">
                <w:rPr>
                  <w:rFonts w:hint="eastAsia"/>
                </w:rPr>
                <w:delText>并保证在拍摄的时候</w:delText>
              </w:r>
              <w:r w:rsidR="00B06346" w:rsidDel="00A92D6F">
                <w:rPr>
                  <w:rFonts w:hint="eastAsia"/>
                </w:rPr>
                <w:delText>勿移动物体，</w:delText>
              </w:r>
              <w:r w:rsidDel="00A92D6F">
                <w:rPr>
                  <w:rFonts w:hint="eastAsia"/>
                </w:rPr>
                <w:delText>如图</w:delText>
              </w:r>
              <w:r w:rsidR="00AB5049" w:rsidDel="00A92D6F">
                <w:rPr>
                  <w:rFonts w:hint="eastAsia"/>
                </w:rPr>
                <w:delText>5</w:delText>
              </w:r>
              <w:r w:rsidR="00AB5049" w:rsidDel="00A92D6F">
                <w:delText>.</w:delText>
              </w:r>
              <w:r w:rsidDel="00A92D6F">
                <w:rPr>
                  <w:rFonts w:hint="eastAsia"/>
                </w:rPr>
                <w:delText>2</w:delText>
              </w:r>
              <w:r w:rsidDel="00A92D6F">
                <w:delText>.</w:delText>
              </w:r>
              <w:r w:rsidDel="00A92D6F">
                <w:rPr>
                  <w:rFonts w:hint="eastAsia"/>
                </w:rPr>
                <w:delText>a</w:delText>
              </w:r>
              <w:r w:rsidDel="00A92D6F">
                <w:rPr>
                  <w:rFonts w:hint="eastAsia"/>
                </w:rPr>
                <w:delText>所示</w:delText>
              </w:r>
              <w:r w:rsidR="00B06346" w:rsidDel="00A92D6F">
                <w:rPr>
                  <w:rFonts w:hint="eastAsia"/>
                </w:rPr>
                <w:delText>。</w:delText>
              </w:r>
              <w:r w:rsidR="00AB5049" w:rsidDel="00A92D6F">
                <w:rPr>
                  <w:rFonts w:hint="eastAsia"/>
                </w:rPr>
                <w:delText>特别的，对于无人机倾斜摄影测量航拍，</w:delText>
              </w:r>
              <w:r w:rsidR="00B06346" w:rsidDel="00A92D6F">
                <w:rPr>
                  <w:rFonts w:hint="eastAsia"/>
                </w:rPr>
                <w:delText>对于单个建筑物可以使用类似环绕拍摄的方式，在</w:delText>
              </w:r>
              <w:r w:rsidR="00B06346" w:rsidDel="00A92D6F">
                <w:rPr>
                  <w:rFonts w:hint="eastAsia"/>
                </w:rPr>
                <w:delText xml:space="preserve"> 2-3 </w:delText>
              </w:r>
              <w:r w:rsidR="00B06346" w:rsidDel="00A92D6F">
                <w:rPr>
                  <w:rFonts w:hint="eastAsia"/>
                </w:rPr>
                <w:delText>以上不同高度使用兴趣点模式，环绕物体拍摄。也可以将无人机镜头倾斜</w:delText>
              </w:r>
              <w:r w:rsidR="00B06346" w:rsidDel="00A92D6F">
                <w:rPr>
                  <w:rFonts w:hint="eastAsia"/>
                </w:rPr>
                <w:delText>45</w:delText>
              </w:r>
              <w:r w:rsidR="00B06346" w:rsidDel="00A92D6F">
                <w:rPr>
                  <w:rFonts w:hint="eastAsia"/>
                </w:rPr>
                <w:delText>°，从</w:delText>
              </w:r>
              <w:r w:rsidR="00B06346" w:rsidDel="00A92D6F">
                <w:rPr>
                  <w:rFonts w:hint="eastAsia"/>
                </w:rPr>
                <w:delText>4</w:delText>
              </w:r>
              <w:r w:rsidR="00AB5049" w:rsidDel="00A92D6F">
                <w:rPr>
                  <w:rFonts w:hint="eastAsia"/>
                </w:rPr>
                <w:delText>个不同方向扫描拍摄整个物体。如图</w:delText>
              </w:r>
              <w:r w:rsidR="00BF596C" w:rsidDel="00A92D6F">
                <w:rPr>
                  <w:rFonts w:hint="eastAsia"/>
                </w:rPr>
                <w:delText>5</w:delText>
              </w:r>
              <w:r w:rsidR="00BF596C" w:rsidDel="00A92D6F">
                <w:delText>.</w:delText>
              </w:r>
              <w:r w:rsidR="00AB5049" w:rsidDel="00A92D6F">
                <w:rPr>
                  <w:rFonts w:hint="eastAsia"/>
                </w:rPr>
                <w:delText>2</w:delText>
              </w:r>
              <w:r w:rsidR="00AB5049" w:rsidDel="00A92D6F">
                <w:delText>.</w:delText>
              </w:r>
              <w:r w:rsidR="00AB5049" w:rsidDel="00A92D6F">
                <w:rPr>
                  <w:rFonts w:hint="eastAsia"/>
                </w:rPr>
                <w:delText>b</w:delText>
              </w:r>
              <w:r w:rsidR="00AB5049" w:rsidDel="00A92D6F">
                <w:rPr>
                  <w:rFonts w:hint="eastAsia"/>
                </w:rPr>
                <w:delText>所示</w:delText>
              </w:r>
              <w:r w:rsidR="00B06346" w:rsidDel="00A92D6F">
                <w:rPr>
                  <w:rFonts w:hint="eastAsia"/>
                </w:rPr>
                <w:delText>。</w:delText>
              </w:r>
            </w:del>
          </w:p>
          <w:p w:rsidR="00B06346" w:rsidDel="00A92D6F" w:rsidRDefault="00AB5049" w:rsidP="00B06346">
            <w:pPr>
              <w:ind w:firstLineChars="200" w:firstLine="480"/>
              <w:rPr>
                <w:del w:id="1124" w:author="csuheshibo@163.com" w:date="2018-10-18T15:24:00Z"/>
              </w:rPr>
            </w:pPr>
            <w:del w:id="1125" w:author="csuheshibo@163.com" w:date="2018-10-18T15:24:00Z">
              <w:r w:rsidDel="00A92D6F">
                <w:rPr>
                  <w:noProof/>
                </w:rPr>
                <w:drawing>
                  <wp:inline distT="0" distB="0" distL="0" distR="0" wp14:anchorId="24E17658" wp14:editId="61A2889D">
                    <wp:extent cx="4203652" cy="1921149"/>
                    <wp:effectExtent l="0" t="0" r="698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8488" cy="1923359"/>
                            </a:xfrm>
                            <a:prstGeom prst="rect">
                              <a:avLst/>
                            </a:prstGeom>
                          </pic:spPr>
                        </pic:pic>
                      </a:graphicData>
                    </a:graphic>
                  </wp:inline>
                </w:drawing>
              </w:r>
            </w:del>
          </w:p>
          <w:p w:rsidR="005F7EB9" w:rsidRPr="005F7EB9" w:rsidDel="00A92D6F" w:rsidRDefault="005F7EB9" w:rsidP="005F7EB9">
            <w:pPr>
              <w:pStyle w:val="af"/>
              <w:jc w:val="center"/>
              <w:rPr>
                <w:del w:id="1126" w:author="csuheshibo@163.com" w:date="2018-10-18T15:24:00Z"/>
              </w:rPr>
            </w:pPr>
            <w:del w:id="1127" w:author="csuheshibo@163.com" w:date="2018-10-18T15:24:00Z">
              <w:r w:rsidDel="00A92D6F">
                <w:delText>图</w:delText>
              </w:r>
              <w:r w:rsidDel="00A92D6F">
                <w:delText xml:space="preserve"> 5.2 </w:delText>
              </w:r>
              <w:r w:rsidDel="00A92D6F">
                <w:rPr>
                  <w:rFonts w:hint="eastAsia"/>
                </w:rPr>
                <w:delText>a</w:delText>
              </w:r>
              <w:r w:rsidDel="00A92D6F">
                <w:delText xml:space="preserve"> </w:delText>
              </w:r>
              <w:r w:rsidDel="00A92D6F">
                <w:rPr>
                  <w:rFonts w:hint="eastAsia"/>
                </w:rPr>
                <w:delText>环绕拍摄</w:delText>
              </w:r>
              <w:r w:rsidDel="00A92D6F">
                <w:rPr>
                  <w:rFonts w:hint="eastAsia"/>
                </w:rPr>
                <w:delText xml:space="preserve"> </w:delText>
              </w:r>
              <w:r w:rsidR="00BF596C" w:rsidDel="00A92D6F">
                <w:delText xml:space="preserve">                      5.2</w:delText>
              </w:r>
              <w:r w:rsidDel="00A92D6F">
                <w:delText xml:space="preserve"> </w:delText>
              </w:r>
              <w:r w:rsidDel="00A92D6F">
                <w:rPr>
                  <w:rFonts w:hint="eastAsia"/>
                </w:rPr>
                <w:delText>b</w:delText>
              </w:r>
              <w:r w:rsidDel="00A92D6F">
                <w:delText xml:space="preserve"> </w:delText>
              </w:r>
              <w:r w:rsidDel="00A92D6F">
                <w:rPr>
                  <w:rFonts w:hint="eastAsia"/>
                </w:rPr>
                <w:delText>无人机拍摄</w:delText>
              </w:r>
            </w:del>
          </w:p>
          <w:p w:rsidR="0053477C" w:rsidRPr="00626F68" w:rsidDel="003F2A00" w:rsidRDefault="00AF12E7">
            <w:pPr>
              <w:spacing w:line="288" w:lineRule="auto"/>
              <w:rPr>
                <w:del w:id="1128" w:author="csuheshibo@163.com" w:date="2018-10-18T15:37:00Z"/>
                <w:b/>
              </w:rPr>
            </w:pPr>
            <w:del w:id="1129" w:author="csuheshibo@163.com" w:date="2018-10-18T15:37:00Z">
              <w:r w:rsidDel="003F2A00">
                <w:rPr>
                  <w:rFonts w:ascii="黑体" w:eastAsia="黑体" w:hAnsi="黑体"/>
                </w:rPr>
                <w:delText>2</w:delText>
              </w:r>
              <w:r w:rsidDel="003F2A00">
                <w:rPr>
                  <w:rFonts w:ascii="黑体" w:eastAsia="黑体" w:hAnsi="黑体" w:hint="eastAsia"/>
                </w:rPr>
                <w:delText>）</w:delText>
              </w:r>
              <w:r w:rsidR="005F7EB9" w:rsidDel="003F2A00">
                <w:rPr>
                  <w:rFonts w:ascii="黑体" w:eastAsia="黑体" w:hAnsi="黑体" w:hint="eastAsia"/>
                </w:rPr>
                <w:delText>运动恢复结构</w:delText>
              </w:r>
              <w:r w:rsidR="007223C7" w:rsidDel="003F2A00">
                <w:rPr>
                  <w:rFonts w:ascii="黑体" w:eastAsia="黑体" w:hAnsi="黑体" w:hint="eastAsia"/>
                </w:rPr>
                <w:delText>流程与</w:delText>
              </w:r>
              <w:r w:rsidR="005F7EB9" w:rsidDel="003F2A00">
                <w:rPr>
                  <w:rFonts w:ascii="黑体" w:eastAsia="黑体" w:hAnsi="黑体" w:hint="eastAsia"/>
                </w:rPr>
                <w:delText>原理</w:delText>
              </w:r>
            </w:del>
          </w:p>
          <w:p w:rsidR="00662F7E" w:rsidDel="003F2A00" w:rsidRDefault="005F7EB9">
            <w:pPr>
              <w:rPr>
                <w:del w:id="1130" w:author="csuheshibo@163.com" w:date="2018-10-18T15:37:00Z"/>
                <w:color w:val="000000" w:themeColor="text1"/>
              </w:rPr>
              <w:pPrChange w:id="1131" w:author="csuheshibo@163.com" w:date="2018-10-18T15:37:00Z">
                <w:pPr>
                  <w:ind w:left="23" w:firstLineChars="177" w:firstLine="425"/>
                </w:pPr>
              </w:pPrChange>
            </w:pPr>
            <w:del w:id="1132" w:author="csuheshibo@163.com" w:date="2018-10-18T15:37:00Z">
              <w:r w:rsidRPr="005F7EB9" w:rsidDel="003F2A00">
                <w:rPr>
                  <w:rFonts w:hint="eastAsia"/>
                  <w:color w:val="000000" w:themeColor="text1"/>
                </w:rPr>
                <w:delText>基于连续图片对的运动恢复结构算法是三维重建技术的基本方法之一，该方法通过分析相机拍摄位置来获取目标的三维结构。大体步骤如下：</w:delText>
              </w:r>
            </w:del>
          </w:p>
          <w:p w:rsidR="00662F7E" w:rsidDel="003F2A00" w:rsidRDefault="005F7EB9">
            <w:pPr>
              <w:rPr>
                <w:del w:id="1133" w:author="csuheshibo@163.com" w:date="2018-10-18T15:37:00Z"/>
                <w:color w:val="000000" w:themeColor="text1"/>
              </w:rPr>
              <w:pPrChange w:id="1134" w:author="csuheshibo@163.com" w:date="2018-10-18T15:37:00Z">
                <w:pPr>
                  <w:ind w:left="23" w:firstLineChars="177" w:firstLine="425"/>
                </w:pPr>
              </w:pPrChange>
            </w:pPr>
            <w:del w:id="1135" w:author="csuheshibo@163.com" w:date="2018-10-18T15:37:00Z">
              <w:r w:rsidRPr="005F7EB9" w:rsidDel="003F2A00">
                <w:rPr>
                  <w:rFonts w:hint="eastAsia"/>
                  <w:color w:val="000000" w:themeColor="text1"/>
                </w:rPr>
                <w:delText>1.</w:delText>
              </w:r>
              <w:r w:rsidRPr="005F7EB9" w:rsidDel="003F2A00">
                <w:rPr>
                  <w:rFonts w:hint="eastAsia"/>
                  <w:color w:val="000000" w:themeColor="text1"/>
                </w:rPr>
                <w:delText>图像特征提取：输入连续图像获得摄像机内参数，用以检测良好的特征。</w:delText>
              </w:r>
            </w:del>
          </w:p>
          <w:p w:rsidR="00662F7E" w:rsidDel="003F2A00" w:rsidRDefault="005F7EB9">
            <w:pPr>
              <w:rPr>
                <w:del w:id="1136" w:author="csuheshibo@163.com" w:date="2018-10-18T15:37:00Z"/>
                <w:color w:val="000000" w:themeColor="text1"/>
              </w:rPr>
              <w:pPrChange w:id="1137" w:author="csuheshibo@163.com" w:date="2018-10-18T15:37:00Z">
                <w:pPr>
                  <w:ind w:left="23" w:firstLineChars="177" w:firstLine="425"/>
                </w:pPr>
              </w:pPrChange>
            </w:pPr>
            <w:del w:id="1138" w:author="csuheshibo@163.com" w:date="2018-10-18T15:37:00Z">
              <w:r w:rsidRPr="005F7EB9" w:rsidDel="003F2A00">
                <w:rPr>
                  <w:rFonts w:hint="eastAsia"/>
                  <w:color w:val="000000" w:themeColor="text1"/>
                </w:rPr>
                <w:delText xml:space="preserve">2. </w:delText>
              </w:r>
              <w:r w:rsidRPr="005F7EB9" w:rsidDel="003F2A00">
                <w:rPr>
                  <w:rFonts w:hint="eastAsia"/>
                  <w:color w:val="000000" w:themeColor="text1"/>
                </w:rPr>
                <w:delText>对相邻的每两幅图像进行特征匹配：匹配过程中首先采用了</w:delText>
              </w:r>
              <w:r w:rsidRPr="005F7EB9" w:rsidDel="003F2A00">
                <w:rPr>
                  <w:rFonts w:hint="eastAsia"/>
                  <w:color w:val="000000" w:themeColor="text1"/>
                </w:rPr>
                <w:delText>KD-TREE</w:delText>
              </w:r>
              <w:r w:rsidRPr="005F7EB9" w:rsidDel="003F2A00">
                <w:rPr>
                  <w:rFonts w:hint="eastAsia"/>
                  <w:color w:val="000000" w:themeColor="text1"/>
                </w:rPr>
                <w:delText>的方法对最近邻的特征点进行匹配，然后采用了多视角几何进行限制。</w:delText>
              </w:r>
            </w:del>
          </w:p>
          <w:p w:rsidR="00662F7E" w:rsidDel="003F2A00" w:rsidRDefault="005F7EB9">
            <w:pPr>
              <w:rPr>
                <w:del w:id="1139" w:author="csuheshibo@163.com" w:date="2018-10-18T15:37:00Z"/>
                <w:color w:val="000000" w:themeColor="text1"/>
              </w:rPr>
              <w:pPrChange w:id="1140" w:author="csuheshibo@163.com" w:date="2018-10-18T15:37:00Z">
                <w:pPr>
                  <w:ind w:left="23" w:firstLineChars="177" w:firstLine="425"/>
                </w:pPr>
              </w:pPrChange>
            </w:pPr>
            <w:del w:id="1141" w:author="csuheshibo@163.com" w:date="2018-10-18T15:37:00Z">
              <w:r w:rsidRPr="005F7EB9" w:rsidDel="003F2A00">
                <w:rPr>
                  <w:rFonts w:hint="eastAsia"/>
                  <w:color w:val="000000" w:themeColor="text1"/>
                </w:rPr>
                <w:delText>3.</w:delText>
              </w:r>
              <w:r w:rsidRPr="005F7EB9" w:rsidDel="003F2A00">
                <w:rPr>
                  <w:rFonts w:hint="eastAsia"/>
                  <w:color w:val="000000" w:themeColor="text1"/>
                </w:rPr>
                <w:delText>优化估计的结果：采用</w:delText>
              </w:r>
              <w:r w:rsidRPr="005F7EB9" w:rsidDel="003F2A00">
                <w:rPr>
                  <w:rFonts w:hint="eastAsia"/>
                  <w:color w:val="000000" w:themeColor="text1"/>
                </w:rPr>
                <w:delText>RANSAC</w:delText>
              </w:r>
              <w:r w:rsidRPr="005F7EB9" w:rsidDel="003F2A00">
                <w:rPr>
                  <w:rFonts w:hint="eastAsia"/>
                  <w:color w:val="000000" w:themeColor="text1"/>
                </w:rPr>
                <w:delText>的方法进行对基础矩阵进行估计，每一步迭代的过程中，利用八点法进行求解</w:delText>
              </w:r>
            </w:del>
          </w:p>
          <w:p w:rsidR="00662F7E" w:rsidDel="003F2A00" w:rsidRDefault="005F7EB9">
            <w:pPr>
              <w:rPr>
                <w:del w:id="1142" w:author="csuheshibo@163.com" w:date="2018-10-18T15:37:00Z"/>
                <w:color w:val="000000" w:themeColor="text1"/>
              </w:rPr>
              <w:pPrChange w:id="1143" w:author="csuheshibo@163.com" w:date="2018-10-18T15:37:00Z">
                <w:pPr>
                  <w:ind w:left="23" w:firstLineChars="177" w:firstLine="425"/>
                </w:pPr>
              </w:pPrChange>
            </w:pPr>
            <w:del w:id="1144" w:author="csuheshibo@163.com" w:date="2018-10-18T15:37:00Z">
              <w:r w:rsidRPr="005F7EB9" w:rsidDel="003F2A00">
                <w:rPr>
                  <w:rFonts w:hint="eastAsia"/>
                  <w:color w:val="000000" w:themeColor="text1"/>
                </w:rPr>
                <w:delText>4.</w:delText>
              </w:r>
              <w:r w:rsidRPr="005F7EB9" w:rsidDel="003F2A00">
                <w:rPr>
                  <w:rFonts w:hint="eastAsia"/>
                  <w:color w:val="000000" w:themeColor="text1"/>
                </w:rPr>
                <w:delText>标定相机：计算两幅图像之间的本质矩阵，然后对本质矩阵进行奇异值分解，得到运动参数包括旋转矩阵</w:delText>
              </w:r>
              <w:r w:rsidRPr="005F7EB9" w:rsidDel="003F2A00">
                <w:rPr>
                  <w:rFonts w:hint="eastAsia"/>
                  <w:color w:val="000000" w:themeColor="text1"/>
                </w:rPr>
                <w:delText>R</w:delText>
              </w:r>
              <w:r w:rsidRPr="005F7EB9" w:rsidDel="003F2A00">
                <w:rPr>
                  <w:rFonts w:hint="eastAsia"/>
                  <w:color w:val="000000" w:themeColor="text1"/>
                </w:rPr>
                <w:delText>和平移向量</w:delText>
              </w:r>
              <w:r w:rsidRPr="005F7EB9" w:rsidDel="003F2A00">
                <w:rPr>
                  <w:rFonts w:hint="eastAsia"/>
                  <w:color w:val="000000" w:themeColor="text1"/>
                </w:rPr>
                <w:delText>t</w:delText>
              </w:r>
              <w:r w:rsidRPr="005F7EB9" w:rsidDel="003F2A00">
                <w:rPr>
                  <w:rFonts w:hint="eastAsia"/>
                  <w:color w:val="000000" w:themeColor="text1"/>
                </w:rPr>
                <w:delText>。</w:delText>
              </w:r>
            </w:del>
          </w:p>
          <w:p w:rsidR="00D71F1C" w:rsidDel="00B40259" w:rsidRDefault="005F7EB9">
            <w:pPr>
              <w:rPr>
                <w:del w:id="1145" w:author="csuheshibo@163.com" w:date="2018-10-18T15:58:00Z"/>
                <w:color w:val="000000" w:themeColor="text1"/>
              </w:rPr>
              <w:pPrChange w:id="1146" w:author="csuheshibo@163.com" w:date="2018-10-18T15:37:00Z">
                <w:pPr>
                  <w:ind w:left="23" w:firstLineChars="177" w:firstLine="425"/>
                </w:pPr>
              </w:pPrChange>
            </w:pPr>
            <w:del w:id="1147" w:author="csuheshibo@163.com" w:date="2018-10-18T15:37:00Z">
              <w:r w:rsidRPr="005F7EB9" w:rsidDel="003F2A00">
                <w:rPr>
                  <w:rFonts w:hint="eastAsia"/>
                  <w:color w:val="000000" w:themeColor="text1"/>
                </w:rPr>
                <w:delText>5.</w:delText>
              </w:r>
              <w:r w:rsidRPr="005F7EB9" w:rsidDel="003F2A00">
                <w:rPr>
                  <w:rFonts w:hint="eastAsia"/>
                  <w:color w:val="000000" w:themeColor="text1"/>
                </w:rPr>
                <w:delText>通过逆投影生成稀疏点云。</w:delText>
              </w:r>
            </w:del>
          </w:p>
          <w:p w:rsidR="00C2434D" w:rsidRPr="008361BC" w:rsidDel="00B40259" w:rsidRDefault="00AF12E7" w:rsidP="00C2434D">
            <w:pPr>
              <w:spacing w:line="288" w:lineRule="auto"/>
              <w:rPr>
                <w:del w:id="1148" w:author="csuheshibo@163.com" w:date="2018-10-18T15:58:00Z"/>
                <w:rFonts w:ascii="宋体" w:hAnsi="宋体"/>
                <w:szCs w:val="20"/>
              </w:rPr>
            </w:pPr>
            <w:del w:id="1149" w:author="csuheshibo@163.com" w:date="2018-10-18T15:58:00Z">
              <w:r w:rsidDel="00B40259">
                <w:rPr>
                  <w:rFonts w:ascii="黑体" w:eastAsia="黑体" w:cs="Times New Roman"/>
                  <w:szCs w:val="24"/>
                </w:rPr>
                <w:delText>3</w:delText>
              </w:r>
              <w:r w:rsidDel="00B40259">
                <w:rPr>
                  <w:rFonts w:ascii="黑体" w:eastAsia="黑体" w:cs="Times New Roman" w:hint="eastAsia"/>
                  <w:szCs w:val="24"/>
                </w:rPr>
                <w:delText>）</w:delText>
              </w:r>
              <w:r w:rsidR="00C2434D" w:rsidRPr="00C61548" w:rsidDel="00B40259">
                <w:rPr>
                  <w:rFonts w:ascii="黑体" w:eastAsia="黑体" w:cs="Times New Roman" w:hint="eastAsia"/>
                  <w:szCs w:val="24"/>
                </w:rPr>
                <w:delText>IMU信息融合</w:delText>
              </w:r>
            </w:del>
          </w:p>
          <w:p w:rsidR="00C2434D" w:rsidDel="00B40259" w:rsidRDefault="00C2434D" w:rsidP="00C2434D">
            <w:pPr>
              <w:ind w:firstLineChars="200" w:firstLine="480"/>
              <w:rPr>
                <w:del w:id="1150" w:author="csuheshibo@163.com" w:date="2018-10-18T15:58:00Z"/>
              </w:rPr>
            </w:pPr>
            <w:del w:id="1151" w:author="csuheshibo@163.com" w:date="2018-10-18T15:58:00Z">
              <w:r w:rsidDel="00B40259">
                <w:rPr>
                  <w:rFonts w:hint="eastAsia"/>
                </w:rPr>
                <w:delText>目前单目</w:delText>
              </w:r>
              <w:r w:rsidDel="00B40259">
                <w:rPr>
                  <w:rFonts w:hint="eastAsia"/>
                </w:rPr>
                <w:delText>SLAM</w:delText>
              </w:r>
              <w:r w:rsidDel="00B40259">
                <w:rPr>
                  <w:rFonts w:hint="eastAsia"/>
                </w:rPr>
                <w:delText>中存在初始化的尺度问题和追踪的尺度漂移问题，而双目也存在精度不高和鲁棒性不好的问题。针对这些问题，本课题提出了融合惯性测量单元（</w:delText>
              </w:r>
              <w:r w:rsidDel="00B40259">
                <w:rPr>
                  <w:rFonts w:hint="eastAsia"/>
                </w:rPr>
                <w:delText>IMU</w:delText>
              </w:r>
              <w:r w:rsidDel="00B40259">
                <w:rPr>
                  <w:rFonts w:hint="eastAsia"/>
                </w:rPr>
                <w:delText>）信息的想法。</w:delText>
              </w:r>
              <w:r w:rsidDel="00B40259">
                <w:rPr>
                  <w:rFonts w:hint="eastAsia"/>
                </w:rPr>
                <w:delText>IMU</w:delText>
              </w:r>
              <w:r w:rsidDel="00B40259">
                <w:rPr>
                  <w:rFonts w:hint="eastAsia"/>
                </w:rPr>
                <w:delText>信息包含</w:delText>
              </w:r>
              <w:r w:rsidDel="00B40259">
                <w:delText>物体三轴姿态角</w:delText>
              </w:r>
              <w:r w:rsidDel="00B40259">
                <w:delText>(</w:delText>
              </w:r>
              <w:r w:rsidDel="00B40259">
                <w:delText>或角速率</w:delText>
              </w:r>
              <w:r w:rsidDel="00B40259">
                <w:delText>)</w:delText>
              </w:r>
              <w:r w:rsidDel="00B40259">
                <w:delText>以及加速度</w:delText>
              </w:r>
              <w:r w:rsidDel="00B40259">
                <w:rPr>
                  <w:rFonts w:hint="eastAsia"/>
                </w:rPr>
                <w:delText>信息，借此可以</w:delText>
              </w:r>
              <w:r w:rsidDel="00B40259">
                <w:delText>解算出物体的</w:delText>
              </w:r>
              <w:r w:rsidDel="00B40259">
                <w:rPr>
                  <w:rFonts w:hint="eastAsia"/>
                </w:rPr>
                <w:delText>运动</w:delText>
              </w:r>
              <w:r w:rsidDel="00B40259">
                <w:delText>姿态</w:delText>
              </w:r>
              <w:r w:rsidDel="00B40259">
                <w:rPr>
                  <w:rFonts w:hint="eastAsia"/>
                </w:rPr>
                <w:delText>。在融合</w:delText>
              </w:r>
              <w:r w:rsidDel="00B40259">
                <w:rPr>
                  <w:rFonts w:hint="eastAsia"/>
                </w:rPr>
                <w:delText>IMU</w:delText>
              </w:r>
              <w:r w:rsidDel="00B40259">
                <w:rPr>
                  <w:rFonts w:hint="eastAsia"/>
                </w:rPr>
                <w:delText>信息后可以解决以下问题：</w:delText>
              </w:r>
            </w:del>
          </w:p>
          <w:p w:rsidR="00C2434D" w:rsidDel="00B40259" w:rsidRDefault="00C2434D" w:rsidP="00C2434D">
            <w:pPr>
              <w:ind w:firstLineChars="200" w:firstLine="480"/>
              <w:rPr>
                <w:del w:id="1152" w:author="csuheshibo@163.com" w:date="2018-10-18T15:58:00Z"/>
              </w:rPr>
            </w:pPr>
            <w:del w:id="1153" w:author="csuheshibo@163.com" w:date="2018-10-18T15:58:00Z">
              <w:r w:rsidDel="00B40259">
                <w:rPr>
                  <w:rFonts w:hint="eastAsia"/>
                </w:rPr>
                <w:delText>（</w:delText>
              </w:r>
              <w:r w:rsidDel="00B40259">
                <w:rPr>
                  <w:rFonts w:hint="eastAsia"/>
                </w:rPr>
                <w:delText>1)</w:delText>
              </w:r>
              <w:r w:rsidDel="00B40259">
                <w:rPr>
                  <w:rFonts w:hint="eastAsia"/>
                </w:rPr>
                <w:delText>解决初始化尺度问题</w:delText>
              </w:r>
            </w:del>
          </w:p>
          <w:p w:rsidR="00C2434D" w:rsidRPr="0078565A" w:rsidDel="00B40259" w:rsidRDefault="00C2434D" w:rsidP="00C2434D">
            <w:pPr>
              <w:ind w:firstLineChars="200" w:firstLine="480"/>
              <w:rPr>
                <w:del w:id="1154" w:author="csuheshibo@163.com" w:date="2018-10-18T15:58:00Z"/>
              </w:rPr>
            </w:pPr>
            <w:del w:id="1155" w:author="csuheshibo@163.com" w:date="2018-10-18T15:58:00Z">
              <w:r w:rsidDel="00B40259">
                <w:rPr>
                  <w:rFonts w:hint="eastAsia"/>
                </w:rPr>
                <w:delText>（</w:delText>
              </w:r>
              <w:r w:rsidDel="00B40259">
                <w:rPr>
                  <w:rFonts w:hint="eastAsia"/>
                </w:rPr>
                <w:delText>2)</w:delText>
              </w:r>
              <w:r w:rsidDel="00B40259">
                <w:rPr>
                  <w:rFonts w:hint="eastAsia"/>
                </w:rPr>
                <w:delText>追踪中提供较好的初始位姿。</w:delText>
              </w:r>
            </w:del>
          </w:p>
          <w:p w:rsidR="00C2434D" w:rsidDel="00B40259" w:rsidRDefault="00C2434D" w:rsidP="00C2434D">
            <w:pPr>
              <w:ind w:firstLineChars="200" w:firstLine="480"/>
              <w:rPr>
                <w:del w:id="1156" w:author="csuheshibo@163.com" w:date="2018-10-18T15:58:00Z"/>
              </w:rPr>
            </w:pPr>
            <w:del w:id="1157" w:author="csuheshibo@163.com" w:date="2018-10-18T15:58:00Z">
              <w:r w:rsidDel="00B40259">
                <w:rPr>
                  <w:rFonts w:hint="eastAsia"/>
                </w:rPr>
                <w:delText>（</w:delText>
              </w:r>
              <w:r w:rsidDel="00B40259">
                <w:rPr>
                  <w:rFonts w:hint="eastAsia"/>
                </w:rPr>
                <w:delText>3)</w:delText>
              </w:r>
              <w:r w:rsidDel="00B40259">
                <w:rPr>
                  <w:rFonts w:hint="eastAsia"/>
                </w:rPr>
                <w:delText>提供重力方向</w:delText>
              </w:r>
            </w:del>
          </w:p>
          <w:p w:rsidR="00C2434D" w:rsidRPr="007223C7" w:rsidDel="00500706" w:rsidRDefault="00C2434D" w:rsidP="00C2434D">
            <w:pPr>
              <w:rPr>
                <w:del w:id="1158" w:author="csuheshibo@163.com" w:date="2018-10-18T17:01:00Z"/>
                <w:b/>
              </w:rPr>
            </w:pPr>
            <w:del w:id="1159" w:author="csuheshibo@163.com" w:date="2018-10-18T17:01:00Z">
              <w:r w:rsidDel="00500706">
                <w:rPr>
                  <w:rFonts w:ascii="黑体" w:eastAsia="黑体" w:hAnsi="黑体"/>
                </w:rPr>
                <w:delText>4</w:delText>
              </w:r>
              <w:r w:rsidR="00AF12E7" w:rsidDel="00500706">
                <w:rPr>
                  <w:rFonts w:ascii="黑体" w:eastAsia="黑体" w:hAnsi="黑体" w:hint="eastAsia"/>
                </w:rPr>
                <w:delText>）</w:delText>
              </w:r>
              <w:r w:rsidDel="00500706">
                <w:rPr>
                  <w:rFonts w:ascii="黑体" w:eastAsia="黑体" w:hAnsi="黑体" w:hint="eastAsia"/>
                </w:rPr>
                <w:delText>结构化语义地图的建立</w:delText>
              </w:r>
              <w:r w:rsidRPr="007223C7" w:rsidDel="00500706">
                <w:rPr>
                  <w:rFonts w:ascii="黑体" w:eastAsia="黑体" w:hAnsi="黑体" w:hint="eastAsia"/>
                </w:rPr>
                <w:delText>流程及原理</w:delText>
              </w:r>
            </w:del>
          </w:p>
          <w:p w:rsidR="00FE2CCB" w:rsidDel="00500706" w:rsidRDefault="00FE2CCB" w:rsidP="00FE2CCB">
            <w:pPr>
              <w:ind w:firstLineChars="200" w:firstLine="480"/>
              <w:rPr>
                <w:del w:id="1160" w:author="csuheshibo@163.com" w:date="2018-10-18T17:01:00Z"/>
              </w:rPr>
            </w:pPr>
            <w:del w:id="1161" w:author="csuheshibo@163.com" w:date="2018-10-18T17:01:00Z">
              <w:r w:rsidDel="00500706">
                <w:rPr>
                  <w:rFonts w:hint="eastAsia"/>
                </w:rPr>
                <w:delText>由以上步骤可以得到一个精度较高，且低噪音的稀疏点云，利用</w:delText>
              </w:r>
              <w:r w:rsidDel="00500706">
                <w:rPr>
                  <w:rFonts w:hint="eastAsia"/>
                </w:rPr>
                <w:delText>MVS</w:delText>
              </w:r>
              <w:r w:rsidDel="00500706">
                <w:rPr>
                  <w:rFonts w:hint="eastAsia"/>
                </w:rPr>
                <w:delText>算法得到半稠密</w:delText>
              </w:r>
              <w:r w:rsidDel="00500706">
                <w:rPr>
                  <w:rFonts w:hint="eastAsia"/>
                </w:rPr>
                <w:delText>/</w:delText>
              </w:r>
              <w:r w:rsidDel="00500706">
                <w:rPr>
                  <w:rFonts w:hint="eastAsia"/>
                </w:rPr>
                <w:delText>稠密点云。针对得到的点云，首先将点云模型上每点的法向映射到一个高斯参考球上，然后对映射后的点组织成四叉树结构，利用此结构快速求出模型上的轮廓点，通过三维空间点的相邻关系，利用图和最小生成树，追踪得到三维空间中点云模型的轮廓线。算法无需对点云模型进行三角化或曲面重建，且无需逐点判断模型上的点是否为轮廓点，因此适合大规模点云数据模型上轮廓的计算。</w:delText>
              </w:r>
            </w:del>
          </w:p>
          <w:p w:rsidR="00BF596C" w:rsidDel="00500706" w:rsidRDefault="00BF596C" w:rsidP="00BF596C">
            <w:pPr>
              <w:ind w:firstLineChars="200" w:firstLine="480"/>
              <w:rPr>
                <w:del w:id="1162" w:author="csuheshibo@163.com" w:date="2018-10-18T17:01:00Z"/>
              </w:rPr>
            </w:pPr>
            <w:del w:id="1163" w:author="csuheshibo@163.com" w:date="2018-10-18T17:01:00Z">
              <w:r w:rsidDel="00500706">
                <w:rPr>
                  <w:rFonts w:hint="eastAsia"/>
                </w:rPr>
                <w:delText>由于点云模型上法向计算的不稳定性．模型上计算得到的轮廓点可能是非常密集的，也可能是非常稀疏的，如图</w:delText>
              </w:r>
              <w:r w:rsidDel="00500706">
                <w:rPr>
                  <w:rFonts w:hint="eastAsia"/>
                </w:rPr>
                <w:delText>5</w:delText>
              </w:r>
              <w:r w:rsidDel="00500706">
                <w:delText>.</w:delText>
              </w:r>
              <w:r w:rsidDel="00500706">
                <w:rPr>
                  <w:rFonts w:hint="eastAsia"/>
                </w:rPr>
                <w:delText>3</w:delText>
              </w:r>
              <w:r w:rsidDel="00500706">
                <w:delText>.</w:delText>
              </w:r>
              <w:r w:rsidDel="00500706">
                <w:rPr>
                  <w:rFonts w:hint="eastAsia"/>
                </w:rPr>
                <w:delText>b</w:delText>
              </w:r>
              <w:r w:rsidDel="00500706">
                <w:rPr>
                  <w:rFonts w:hint="eastAsia"/>
                </w:rPr>
                <w:delText>所示。根据图的最小生成树进行了点云模型上特征点的提取计算，受此启发，为了获取光滑的且线宽均匀的轮廓线．我们基于图的最小生成树设计了轮廓线的提取算法。算法简单描述如下，具体的实现细节如下：</w:delText>
              </w:r>
            </w:del>
          </w:p>
          <w:p w:rsidR="00BF596C" w:rsidDel="00500706" w:rsidRDefault="00BF596C" w:rsidP="00BF596C">
            <w:pPr>
              <w:ind w:firstLineChars="200" w:firstLine="480"/>
              <w:rPr>
                <w:del w:id="1164" w:author="csuheshibo@163.com" w:date="2018-10-18T17:01:00Z"/>
              </w:rPr>
            </w:pPr>
            <w:del w:id="1165" w:author="csuheshibo@163.com" w:date="2018-10-18T17:01:00Z">
              <w:r w:rsidDel="00500706">
                <w:rPr>
                  <w:rFonts w:hint="eastAsia"/>
                </w:rPr>
                <w:delText>(1)</w:delText>
              </w:r>
              <w:r w:rsidDel="00500706">
                <w:rPr>
                  <w:rFonts w:hint="eastAsia"/>
                </w:rPr>
                <w:delText>将计算得到的所有散乱轮廓点看做图</w:delText>
              </w:r>
              <w:r w:rsidDel="00500706">
                <w:rPr>
                  <w:rFonts w:hint="eastAsia"/>
                </w:rPr>
                <w:delText>G</w:delText>
              </w:r>
              <w:r w:rsidDel="00500706">
                <w:rPr>
                  <w:rFonts w:hint="eastAsia"/>
                </w:rPr>
                <w:delText>的顶点，对图</w:delText>
              </w:r>
              <w:r w:rsidDel="00500706">
                <w:rPr>
                  <w:rFonts w:hint="eastAsia"/>
                </w:rPr>
                <w:delText>G</w:delText>
              </w:r>
              <w:r w:rsidDel="00500706">
                <w:rPr>
                  <w:rFonts w:hint="eastAsia"/>
                </w:rPr>
                <w:delText>中任意两点</w:delText>
              </w:r>
              <w:r w:rsidDel="00500706">
                <w:rPr>
                  <w:rFonts w:hint="eastAsia"/>
                </w:rPr>
                <w:delText>P,Q</w:delText>
              </w:r>
              <w:r w:rsidDel="00500706">
                <w:rPr>
                  <w:rFonts w:hint="eastAsia"/>
                </w:rPr>
                <w:delText>，计算它们的空间距离，如果距离小于预设的阀值，则两顶点之间形成一条边</w:delText>
              </w:r>
              <w:r w:rsidDel="00500706">
                <w:rPr>
                  <w:rFonts w:hint="eastAsia"/>
                </w:rPr>
                <w:delText>PQ</w:delText>
              </w:r>
              <w:r w:rsidDel="00500706">
                <w:rPr>
                  <w:rFonts w:hint="eastAsia"/>
                </w:rPr>
                <w:delText>，否则，两点之间没有边存在，这样形成一个图结构。由于物体可能存在多条轮廓线．它们被此是不连接的，因此，对一个点云模型．可能得到多个图结构，每个图表示一个独立的轮廓。</w:delText>
              </w:r>
            </w:del>
          </w:p>
          <w:p w:rsidR="00BF596C" w:rsidDel="00500706" w:rsidRDefault="00BF596C" w:rsidP="00BF596C">
            <w:pPr>
              <w:ind w:firstLineChars="200" w:firstLine="480"/>
              <w:rPr>
                <w:del w:id="1166" w:author="csuheshibo@163.com" w:date="2018-10-18T17:01:00Z"/>
              </w:rPr>
            </w:pPr>
            <w:del w:id="1167" w:author="csuheshibo@163.com" w:date="2018-10-18T17:01:00Z">
              <w:r w:rsidDel="00500706">
                <w:rPr>
                  <w:rFonts w:hint="eastAsia"/>
                </w:rPr>
                <w:delText>(2)</w:delText>
              </w:r>
              <w:r w:rsidDel="00500706">
                <w:rPr>
                  <w:rFonts w:hint="eastAsia"/>
                </w:rPr>
                <w:delText>对每个图吐利用经典算法，求其最小生成树</w:delText>
              </w:r>
              <w:r w:rsidDel="00500706">
                <w:rPr>
                  <w:rFonts w:hint="eastAsia"/>
                </w:rPr>
                <w:delText>T</w:delText>
              </w:r>
              <w:r w:rsidDel="00500706">
                <w:rPr>
                  <w:rFonts w:hint="eastAsia"/>
                </w:rPr>
                <w:delText>。树</w:delText>
              </w:r>
              <w:r w:rsidDel="00500706">
                <w:rPr>
                  <w:rFonts w:hint="eastAsia"/>
                </w:rPr>
                <w:delText>T</w:delText>
              </w:r>
              <w:r w:rsidDel="00500706">
                <w:rPr>
                  <w:rFonts w:hint="eastAsia"/>
                </w:rPr>
                <w:delText>记录了轮廓点之间的连接信息。</w:delText>
              </w:r>
            </w:del>
          </w:p>
          <w:p w:rsidR="00BF596C" w:rsidDel="00500706" w:rsidRDefault="00BF596C" w:rsidP="00BF596C">
            <w:pPr>
              <w:ind w:firstLineChars="200" w:firstLine="480"/>
              <w:rPr>
                <w:del w:id="1168" w:author="csuheshibo@163.com" w:date="2018-10-18T17:01:00Z"/>
              </w:rPr>
            </w:pPr>
            <w:del w:id="1169" w:author="csuheshibo@163.com" w:date="2018-10-18T17:01:00Z">
              <w:r w:rsidDel="00500706">
                <w:rPr>
                  <w:rFonts w:hint="eastAsia"/>
                </w:rPr>
                <w:delText>(3)</w:delText>
              </w:r>
              <w:r w:rsidDel="00500706">
                <w:rPr>
                  <w:rFonts w:hint="eastAsia"/>
                </w:rPr>
                <w:delText>对树</w:delText>
              </w:r>
              <w:r w:rsidDel="00500706">
                <w:rPr>
                  <w:rFonts w:hint="eastAsia"/>
                </w:rPr>
                <w:delText>T</w:delText>
              </w:r>
              <w:r w:rsidDel="00500706">
                <w:rPr>
                  <w:rFonts w:hint="eastAsia"/>
                </w:rPr>
                <w:delText>中的枝权进行剪枝，得到线宽为</w:delText>
              </w:r>
              <w:r w:rsidDel="00500706">
                <w:rPr>
                  <w:rFonts w:hint="eastAsia"/>
                </w:rPr>
                <w:delText>1</w:delText>
              </w:r>
              <w:r w:rsidDel="00500706">
                <w:rPr>
                  <w:rFonts w:hint="eastAsia"/>
                </w:rPr>
                <w:delText>的轮廓线。</w:delText>
              </w:r>
            </w:del>
          </w:p>
          <w:p w:rsidR="00BF596C" w:rsidRPr="00FE2CCB" w:rsidDel="00500706" w:rsidRDefault="00BF596C" w:rsidP="00BF596C">
            <w:pPr>
              <w:ind w:firstLineChars="200" w:firstLine="480"/>
              <w:rPr>
                <w:del w:id="1170" w:author="csuheshibo@163.com" w:date="2018-10-18T17:01:00Z"/>
              </w:rPr>
            </w:pPr>
            <w:del w:id="1171" w:author="csuheshibo@163.com" w:date="2018-10-18T17:01:00Z">
              <w:r w:rsidDel="00500706">
                <w:rPr>
                  <w:rFonts w:hint="eastAsia"/>
                </w:rPr>
                <w:delText>(4)</w:delText>
              </w:r>
              <w:r w:rsidDel="00500706">
                <w:rPr>
                  <w:rFonts w:hint="eastAsia"/>
                </w:rPr>
                <w:delText>对</w:delText>
              </w:r>
              <w:r w:rsidDel="00500706">
                <w:rPr>
                  <w:rFonts w:hint="eastAsia"/>
                </w:rPr>
                <w:delText>(3)</w:delText>
              </w:r>
              <w:r w:rsidDel="00500706">
                <w:rPr>
                  <w:rFonts w:hint="eastAsia"/>
                </w:rPr>
                <w:delText>中得到的轮廓线平滑，得到平滑的轮廓线。</w:delText>
              </w:r>
            </w:del>
          </w:p>
          <w:p w:rsidR="00FE2CCB" w:rsidRPr="00BF596C" w:rsidRDefault="00FE2CCB" w:rsidP="00FE2CCB">
            <w:pPr>
              <w:rPr>
                <w:noProof/>
              </w:rPr>
            </w:pPr>
          </w:p>
          <w:p w:rsidR="00980CBE" w:rsidRDefault="00980CBE">
            <w:pPr>
              <w:jc w:val="center"/>
              <w:rPr>
                <w:ins w:id="1172" w:author="csuheshibo@163.com" w:date="2018-10-19T21:45:00Z"/>
              </w:rPr>
              <w:pPrChange w:id="1173" w:author="csuheshibo@163.com" w:date="2018-10-18T16:43:00Z">
                <w:pPr>
                  <w:pStyle w:val="af"/>
                  <w:jc w:val="center"/>
                </w:pPr>
              </w:pPrChange>
            </w:pPr>
          </w:p>
          <w:p w:rsidR="00980CBE" w:rsidRDefault="00980CBE">
            <w:pPr>
              <w:jc w:val="center"/>
              <w:rPr>
                <w:ins w:id="1174" w:author="csuheshibo@163.com" w:date="2018-10-19T21:45:00Z"/>
              </w:rPr>
              <w:pPrChange w:id="1175" w:author="csuheshibo@163.com" w:date="2018-10-18T16:43:00Z">
                <w:pPr>
                  <w:pStyle w:val="af"/>
                  <w:jc w:val="center"/>
                </w:pPr>
              </w:pPrChange>
            </w:pPr>
          </w:p>
          <w:p w:rsidR="00980CBE" w:rsidRDefault="00980CBE">
            <w:pPr>
              <w:jc w:val="center"/>
              <w:rPr>
                <w:ins w:id="1176" w:author="csuheshibo@163.com" w:date="2018-10-19T21:45:00Z"/>
              </w:rPr>
              <w:pPrChange w:id="1177" w:author="csuheshibo@163.com" w:date="2018-10-18T16:43:00Z">
                <w:pPr>
                  <w:pStyle w:val="af"/>
                  <w:jc w:val="center"/>
                </w:pPr>
              </w:pPrChange>
            </w:pPr>
          </w:p>
          <w:p w:rsidR="00980CBE" w:rsidRDefault="00980CBE">
            <w:pPr>
              <w:jc w:val="center"/>
              <w:rPr>
                <w:ins w:id="1178" w:author="csuheshibo@163.com" w:date="2018-10-19T21:45:00Z"/>
              </w:rPr>
              <w:pPrChange w:id="1179" w:author="csuheshibo@163.com" w:date="2018-10-18T16:43:00Z">
                <w:pPr>
                  <w:pStyle w:val="af"/>
                  <w:jc w:val="center"/>
                </w:pPr>
              </w:pPrChange>
            </w:pPr>
          </w:p>
          <w:p w:rsidR="00980CBE" w:rsidRDefault="00980CBE">
            <w:pPr>
              <w:jc w:val="center"/>
              <w:rPr>
                <w:ins w:id="1180" w:author="csuheshibo@163.com" w:date="2018-10-19T21:45:00Z"/>
              </w:rPr>
              <w:pPrChange w:id="1181" w:author="csuheshibo@163.com" w:date="2018-10-18T16:43:00Z">
                <w:pPr>
                  <w:pStyle w:val="af"/>
                  <w:jc w:val="center"/>
                </w:pPr>
              </w:pPrChange>
            </w:pPr>
          </w:p>
          <w:p w:rsidR="00980CBE" w:rsidRDefault="00980CBE">
            <w:pPr>
              <w:jc w:val="center"/>
              <w:rPr>
                <w:ins w:id="1182" w:author="csuheshibo@163.com" w:date="2018-10-19T21:45:00Z"/>
              </w:rPr>
              <w:pPrChange w:id="1183" w:author="csuheshibo@163.com" w:date="2018-10-18T16:43:00Z">
                <w:pPr>
                  <w:pStyle w:val="af"/>
                  <w:jc w:val="center"/>
                </w:pPr>
              </w:pPrChange>
            </w:pPr>
          </w:p>
          <w:p w:rsidR="00980CBE" w:rsidRDefault="00980CBE">
            <w:pPr>
              <w:jc w:val="center"/>
              <w:rPr>
                <w:ins w:id="1184" w:author="csuheshibo@163.com" w:date="2018-10-19T21:45:00Z"/>
              </w:rPr>
              <w:pPrChange w:id="1185" w:author="csuheshibo@163.com" w:date="2018-10-18T16:43:00Z">
                <w:pPr>
                  <w:pStyle w:val="af"/>
                  <w:jc w:val="center"/>
                </w:pPr>
              </w:pPrChange>
            </w:pPr>
          </w:p>
          <w:p w:rsidR="00980CBE" w:rsidRDefault="00980CBE">
            <w:pPr>
              <w:jc w:val="center"/>
              <w:rPr>
                <w:ins w:id="1186" w:author="csuheshibo@163.com" w:date="2018-10-19T21:45:00Z"/>
              </w:rPr>
              <w:pPrChange w:id="1187" w:author="csuheshibo@163.com" w:date="2018-10-18T16:43:00Z">
                <w:pPr>
                  <w:pStyle w:val="af"/>
                  <w:jc w:val="center"/>
                </w:pPr>
              </w:pPrChange>
            </w:pPr>
          </w:p>
          <w:p w:rsidR="00980CBE" w:rsidRDefault="00980CBE">
            <w:pPr>
              <w:jc w:val="center"/>
              <w:rPr>
                <w:ins w:id="1188" w:author="csuheshibo@163.com" w:date="2018-10-19T21:45:00Z"/>
              </w:rPr>
              <w:pPrChange w:id="1189" w:author="csuheshibo@163.com" w:date="2018-10-18T16:43:00Z">
                <w:pPr>
                  <w:pStyle w:val="af"/>
                  <w:jc w:val="center"/>
                </w:pPr>
              </w:pPrChange>
            </w:pPr>
          </w:p>
          <w:p w:rsidR="00980CBE" w:rsidRDefault="00980CBE">
            <w:pPr>
              <w:jc w:val="center"/>
              <w:rPr>
                <w:ins w:id="1190" w:author="csuheshibo@163.com" w:date="2018-10-19T21:45:00Z"/>
              </w:rPr>
              <w:pPrChange w:id="1191" w:author="csuheshibo@163.com" w:date="2018-10-18T16:43:00Z">
                <w:pPr>
                  <w:pStyle w:val="af"/>
                  <w:jc w:val="center"/>
                </w:pPr>
              </w:pPrChange>
            </w:pPr>
          </w:p>
          <w:p w:rsidR="00980CBE" w:rsidRDefault="00980CBE">
            <w:pPr>
              <w:jc w:val="center"/>
              <w:rPr>
                <w:ins w:id="1192" w:author="csuheshibo@163.com" w:date="2018-10-19T21:45:00Z"/>
              </w:rPr>
              <w:pPrChange w:id="1193" w:author="csuheshibo@163.com" w:date="2018-10-18T16:43:00Z">
                <w:pPr>
                  <w:pStyle w:val="af"/>
                  <w:jc w:val="center"/>
                </w:pPr>
              </w:pPrChange>
            </w:pPr>
          </w:p>
          <w:p w:rsidR="008A0DBC" w:rsidRDefault="008A0DBC">
            <w:pPr>
              <w:rPr>
                <w:ins w:id="1194" w:author="csuheshibo@163.com" w:date="2018-10-27T13:40:00Z"/>
              </w:rPr>
              <w:pPrChange w:id="1195" w:author="csuheshibo@163.com" w:date="2018-10-19T21:45:00Z">
                <w:pPr>
                  <w:pStyle w:val="af"/>
                  <w:jc w:val="center"/>
                </w:pPr>
              </w:pPrChange>
            </w:pPr>
          </w:p>
          <w:p w:rsidR="008A0DBC" w:rsidRDefault="008A0DBC">
            <w:pPr>
              <w:rPr>
                <w:ins w:id="1196" w:author="csuheshibo@163.com" w:date="2018-10-27T13:40:00Z"/>
              </w:rPr>
              <w:pPrChange w:id="1197" w:author="csuheshibo@163.com" w:date="2018-10-19T21:45:00Z">
                <w:pPr>
                  <w:pStyle w:val="af"/>
                  <w:jc w:val="center"/>
                </w:pPr>
              </w:pPrChange>
            </w:pPr>
          </w:p>
          <w:p w:rsidR="008A0DBC" w:rsidRDefault="008A0DBC">
            <w:pPr>
              <w:rPr>
                <w:ins w:id="1198" w:author="csuheshibo@163.com" w:date="2018-10-27T13:40:00Z"/>
              </w:rPr>
              <w:pPrChange w:id="1199" w:author="csuheshibo@163.com" w:date="2018-10-19T21:45:00Z">
                <w:pPr>
                  <w:pStyle w:val="af"/>
                  <w:jc w:val="center"/>
                </w:pPr>
              </w:pPrChange>
            </w:pPr>
          </w:p>
          <w:p w:rsidR="008A0DBC" w:rsidRDefault="008A0DBC">
            <w:pPr>
              <w:rPr>
                <w:ins w:id="1200" w:author="csuheshibo@163.com" w:date="2018-10-27T13:40:00Z"/>
              </w:rPr>
              <w:pPrChange w:id="1201" w:author="csuheshibo@163.com" w:date="2018-10-19T21:45:00Z">
                <w:pPr>
                  <w:pStyle w:val="af"/>
                  <w:jc w:val="center"/>
                </w:pPr>
              </w:pPrChange>
            </w:pPr>
          </w:p>
          <w:p w:rsidR="00FE2CCB" w:rsidDel="00470F91" w:rsidRDefault="00FE2CCB">
            <w:pPr>
              <w:rPr>
                <w:del w:id="1202" w:author="csuheshibo@163.com" w:date="2018-10-18T16:43:00Z"/>
              </w:rPr>
              <w:pPrChange w:id="1203" w:author="csuheshibo@163.com" w:date="2018-10-19T21:45:00Z">
                <w:pPr>
                  <w:jc w:val="center"/>
                </w:pPr>
              </w:pPrChange>
            </w:pPr>
            <w:del w:id="1204" w:author="csuheshibo@163.com" w:date="2018-10-18T16:43:00Z">
              <w:r w:rsidDel="00470F91">
                <w:rPr>
                  <w:noProof/>
                </w:rPr>
                <w:drawing>
                  <wp:inline distT="0" distB="0" distL="0" distR="0" wp14:anchorId="3FD83F3A" wp14:editId="65FE612B">
                    <wp:extent cx="2817194" cy="1333446"/>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6" t="383" r="32970" b="-383"/>
                            <a:stretch/>
                          </pic:blipFill>
                          <pic:spPr bwMode="auto">
                            <a:xfrm>
                              <a:off x="0" y="0"/>
                              <a:ext cx="2840305" cy="1344385"/>
                            </a:xfrm>
                            <a:prstGeom prst="rect">
                              <a:avLst/>
                            </a:prstGeom>
                            <a:ln>
                              <a:noFill/>
                            </a:ln>
                            <a:extLst>
                              <a:ext uri="{53640926-AAD7-44D8-BBD7-CCE9431645EC}">
                                <a14:shadowObscured xmlns:a14="http://schemas.microsoft.com/office/drawing/2010/main"/>
                              </a:ext>
                            </a:extLst>
                          </pic:spPr>
                        </pic:pic>
                      </a:graphicData>
                    </a:graphic>
                  </wp:inline>
                </w:drawing>
              </w:r>
            </w:del>
          </w:p>
          <w:p w:rsidR="00C2434D" w:rsidRPr="00C2434D" w:rsidRDefault="00FE2CCB">
            <w:pPr>
              <w:pPrChange w:id="1205" w:author="csuheshibo@163.com" w:date="2018-10-19T21:45:00Z">
                <w:pPr>
                  <w:pStyle w:val="af"/>
                  <w:jc w:val="center"/>
                </w:pPr>
              </w:pPrChange>
            </w:pPr>
            <w:del w:id="1206" w:author="csuheshibo@163.com" w:date="2018-10-18T16:43:00Z">
              <w:r w:rsidDel="00470F91">
                <w:delText>图</w:delText>
              </w:r>
              <w:r w:rsidDel="00470F91">
                <w:delText xml:space="preserve"> </w:delText>
              </w:r>
              <w:r w:rsidDel="00470F91">
                <w:rPr>
                  <w:rFonts w:hint="eastAsia"/>
                </w:rPr>
                <w:delText>3.</w:delText>
              </w:r>
              <w:r w:rsidDel="00470F91">
                <w:delText xml:space="preserve">2 </w:delText>
              </w:r>
              <w:r w:rsidDel="00470F91">
                <w:rPr>
                  <w:rFonts w:hint="eastAsia"/>
                </w:rPr>
                <w:delText>三维重建流程图</w:delText>
              </w:r>
              <w:r w:rsidDel="00470F91">
                <w:rPr>
                  <w:rFonts w:hint="eastAsia"/>
                </w:rPr>
                <w:delText xml:space="preserve"> </w:delText>
              </w:r>
              <w:r w:rsidDel="00470F91">
                <w:rPr>
                  <w:rFonts w:hint="eastAsia"/>
                </w:rPr>
                <w:delText>左图为点云模型</w:delText>
              </w:r>
              <w:r w:rsidDel="00470F91">
                <w:rPr>
                  <w:rFonts w:hint="eastAsia"/>
                </w:rPr>
                <w:delText xml:space="preserve"> </w:delText>
              </w:r>
              <w:r w:rsidDel="00470F91">
                <w:rPr>
                  <w:rFonts w:hint="eastAsia"/>
                </w:rPr>
                <w:delText>右图为模型上的轮廓点</w:delText>
              </w:r>
              <w:r w:rsidDel="00470F91">
                <w:rPr>
                  <w:rFonts w:hint="eastAsia"/>
                </w:rPr>
                <w:delText xml:space="preserve"> </w:delText>
              </w:r>
            </w:del>
          </w:p>
        </w:tc>
      </w:tr>
    </w:tbl>
    <w:p w:rsidR="0093778F" w:rsidRPr="00945C1C" w:rsidDel="00980CBE" w:rsidRDefault="0093778F" w:rsidP="00364DA0">
      <w:pPr>
        <w:rPr>
          <w:del w:id="1207" w:author="csuheshibo@163.com" w:date="2018-10-19T21:45:00Z"/>
          <w:rFonts w:eastAsia="黑体"/>
          <w:rPrChange w:id="1208" w:author="csuheshibo@163.com" w:date="2018-10-23T18:05:00Z">
            <w:rPr>
              <w:del w:id="1209" w:author="csuheshibo@163.com" w:date="2018-10-19T21:45:00Z"/>
              <w:rFonts w:eastAsia="黑体"/>
              <w:b/>
            </w:rPr>
          </w:rPrChange>
        </w:rPr>
      </w:pPr>
    </w:p>
    <w:p w:rsidR="0093778F" w:rsidRPr="00945C1C" w:rsidDel="004A40E6" w:rsidRDefault="0093778F">
      <w:pPr>
        <w:widowControl/>
        <w:spacing w:line="240" w:lineRule="auto"/>
        <w:jc w:val="left"/>
        <w:rPr>
          <w:del w:id="1210" w:author="csuheshibo@163.com" w:date="2018-10-23T16:56:00Z"/>
          <w:rFonts w:eastAsia="黑体"/>
          <w:rPrChange w:id="1211" w:author="csuheshibo@163.com" w:date="2018-10-23T18:05:00Z">
            <w:rPr>
              <w:del w:id="1212" w:author="csuheshibo@163.com" w:date="2018-10-23T16:56:00Z"/>
              <w:rFonts w:eastAsia="黑体"/>
              <w:b/>
            </w:rPr>
          </w:rPrChange>
        </w:rPr>
      </w:pPr>
      <w:del w:id="1213" w:author="csuheshibo@163.com" w:date="2018-10-19T21:45:00Z">
        <w:r w:rsidRPr="00945C1C" w:rsidDel="00980CBE">
          <w:rPr>
            <w:rFonts w:eastAsia="黑体"/>
            <w:rPrChange w:id="1214" w:author="csuheshibo@163.com" w:date="2018-10-23T18:05:00Z">
              <w:rPr>
                <w:rFonts w:eastAsia="黑体"/>
                <w:b/>
              </w:rPr>
            </w:rPrChange>
          </w:rPr>
          <w:br w:type="page"/>
        </w:r>
      </w:del>
    </w:p>
    <w:p w:rsidR="00D32F0E" w:rsidRPr="00945C1C" w:rsidRDefault="00D32F0E">
      <w:pPr>
        <w:widowControl/>
        <w:spacing w:line="240" w:lineRule="auto"/>
        <w:jc w:val="left"/>
        <w:rPr>
          <w:rFonts w:eastAsia="黑体"/>
          <w:rPrChange w:id="1215" w:author="csuheshibo@163.com" w:date="2018-10-23T18:05:00Z">
            <w:rPr>
              <w:rFonts w:eastAsia="黑体"/>
              <w:b/>
            </w:rPr>
          </w:rPrChange>
        </w:rPr>
        <w:pPrChange w:id="1216" w:author="csuheshibo@163.com" w:date="2018-10-23T16:56:00Z">
          <w:pPr/>
        </w:pPrChange>
      </w:pPr>
      <w:r w:rsidRPr="00945C1C">
        <w:rPr>
          <w:rFonts w:eastAsia="黑体"/>
          <w:rPrChange w:id="1217" w:author="csuheshibo@163.com" w:date="2018-10-23T18:05:00Z">
            <w:rPr>
              <w:rFonts w:eastAsia="黑体"/>
              <w:b/>
            </w:rPr>
          </w:rPrChange>
        </w:rPr>
        <w:t>6.</w:t>
      </w:r>
      <w:r w:rsidRPr="00945C1C">
        <w:rPr>
          <w:rFonts w:eastAsia="黑体" w:hint="eastAsia"/>
          <w:rPrChange w:id="1218" w:author="csuheshibo@163.com" w:date="2018-10-23T18:05:00Z">
            <w:rPr>
              <w:rFonts w:eastAsia="黑体" w:hint="eastAsia"/>
              <w:b/>
            </w:rPr>
          </w:rPrChange>
        </w:rPr>
        <w:t>预期结果和结论</w:t>
      </w:r>
    </w:p>
    <w:tbl>
      <w:tblPr>
        <w:tblStyle w:val="aa"/>
        <w:tblW w:w="0" w:type="auto"/>
        <w:tblLook w:val="04A0" w:firstRow="1" w:lastRow="0" w:firstColumn="1" w:lastColumn="0" w:noHBand="0" w:noVBand="1"/>
        <w:tblPrChange w:id="1219" w:author="csuheshibo@163.com" w:date="2018-10-19T15:16:00Z">
          <w:tblPr>
            <w:tblStyle w:val="aa"/>
            <w:tblW w:w="0" w:type="auto"/>
            <w:tblLook w:val="04A0" w:firstRow="1" w:lastRow="0" w:firstColumn="1" w:lastColumn="0" w:noHBand="0" w:noVBand="1"/>
          </w:tblPr>
        </w:tblPrChange>
      </w:tblPr>
      <w:tblGrid>
        <w:gridCol w:w="8276"/>
        <w:tblGridChange w:id="1220">
          <w:tblGrid>
            <w:gridCol w:w="8276"/>
          </w:tblGrid>
        </w:tblGridChange>
      </w:tblGrid>
      <w:tr w:rsidR="00D32F0E" w:rsidTr="00F62A57">
        <w:trPr>
          <w:trHeight w:val="10977"/>
        </w:trPr>
        <w:tc>
          <w:tcPr>
            <w:tcW w:w="8296" w:type="dxa"/>
            <w:tcBorders>
              <w:top w:val="single" w:sz="12" w:space="0" w:color="auto"/>
              <w:left w:val="single" w:sz="12" w:space="0" w:color="auto"/>
              <w:bottom w:val="single" w:sz="12" w:space="0" w:color="auto"/>
              <w:right w:val="single" w:sz="12" w:space="0" w:color="auto"/>
            </w:tcBorders>
            <w:tcPrChange w:id="1221" w:author="csuheshibo@163.com" w:date="2018-10-19T15:16:00Z">
              <w:tcPr>
                <w:tcW w:w="8296" w:type="dxa"/>
                <w:tcBorders>
                  <w:top w:val="single" w:sz="12" w:space="0" w:color="auto"/>
                  <w:left w:val="single" w:sz="12" w:space="0" w:color="auto"/>
                  <w:bottom w:val="single" w:sz="12" w:space="0" w:color="auto"/>
                  <w:right w:val="single" w:sz="12" w:space="0" w:color="auto"/>
                </w:tcBorders>
              </w:tcPr>
            </w:tcPrChange>
          </w:tcPr>
          <w:p w:rsidR="00D32F0E" w:rsidRDefault="00D32F0E" w:rsidP="00D32F0E">
            <w:pPr>
              <w:spacing w:before="120" w:line="276" w:lineRule="auto"/>
              <w:rPr>
                <w:rFonts w:ascii="黑体" w:eastAsia="黑体"/>
              </w:rPr>
            </w:pPr>
            <w:r>
              <w:rPr>
                <w:rFonts w:ascii="黑体" w:eastAsia="黑体" w:hint="eastAsia"/>
              </w:rPr>
              <w:t>对研究问题的解答进行科学预设，提出预期的工作</w:t>
            </w:r>
            <w:r w:rsidRPr="005A4D3A">
              <w:rPr>
                <w:rFonts w:ascii="黑体" w:eastAsia="黑体" w:hint="eastAsia"/>
              </w:rPr>
              <w:t>成果</w:t>
            </w:r>
          </w:p>
          <w:p w:rsidR="00C2434D" w:rsidDel="008A718F" w:rsidRDefault="00C2434D">
            <w:pPr>
              <w:ind w:firstLineChars="100" w:firstLine="240"/>
              <w:rPr>
                <w:del w:id="1222" w:author="csuheshibo@163.com" w:date="2018-10-23T15:55:00Z"/>
              </w:rPr>
              <w:pPrChange w:id="1223" w:author="csuheshibo@163.com" w:date="2018-10-23T16:56:00Z">
                <w:pPr/>
              </w:pPrChange>
            </w:pPr>
            <w:r>
              <w:rPr>
                <w:rFonts w:hint="eastAsia"/>
              </w:rPr>
              <w:t>1</w:t>
            </w:r>
            <w:r>
              <w:rPr>
                <w:rFonts w:hint="eastAsia"/>
              </w:rPr>
              <w:t>）</w:t>
            </w:r>
            <w:del w:id="1224" w:author="csuheshibo@163.com" w:date="2018-10-23T15:55:00Z">
              <w:r w:rsidDel="008A718F">
                <w:rPr>
                  <w:rFonts w:hint="eastAsia"/>
                </w:rPr>
                <w:delText>能够针对各种室内外的大尺度建筑物场景实现三维重建，建立一个稳定且高精度的稀疏点云。</w:delText>
              </w:r>
            </w:del>
          </w:p>
          <w:p w:rsidR="00C2434D" w:rsidDel="008A718F" w:rsidRDefault="00C2434D">
            <w:pPr>
              <w:ind w:firstLineChars="100" w:firstLine="240"/>
              <w:rPr>
                <w:del w:id="1225" w:author="csuheshibo@163.com" w:date="2018-10-23T15:55:00Z"/>
              </w:rPr>
              <w:pPrChange w:id="1226" w:author="csuheshibo@163.com" w:date="2018-10-23T16:56:00Z">
                <w:pPr/>
              </w:pPrChange>
            </w:pPr>
            <w:del w:id="1227" w:author="csuheshibo@163.com" w:date="2018-10-23T15:55:00Z">
              <w:r w:rsidDel="008A718F">
                <w:rPr>
                  <w:rFonts w:hint="eastAsia"/>
                </w:rPr>
                <w:delText>2</w:delText>
              </w:r>
              <w:r w:rsidDel="008A718F">
                <w:rPr>
                  <w:rFonts w:hint="eastAsia"/>
                </w:rPr>
                <w:delText>）利用稀疏点云得到稠密点云或者半稠密点云</w:delText>
              </w:r>
            </w:del>
            <w:del w:id="1228" w:author="csuheshibo@163.com" w:date="2018-10-19T19:17:00Z">
              <w:r w:rsidDel="00F6644A">
                <w:rPr>
                  <w:rFonts w:hint="eastAsia"/>
                </w:rPr>
                <w:delText>，</w:delText>
              </w:r>
              <w:r w:rsidRPr="00ED4BC3" w:rsidDel="00F6644A">
                <w:rPr>
                  <w:rFonts w:hint="eastAsia"/>
                  <w:highlight w:val="yellow"/>
                  <w:rPrChange w:id="1229" w:author="csuheshibo@163.com" w:date="2018-10-19T15:03:00Z">
                    <w:rPr>
                      <w:rFonts w:hint="eastAsia"/>
                    </w:rPr>
                  </w:rPrChange>
                </w:rPr>
                <w:delText>能够复原建筑物的表面纹理</w:delText>
              </w:r>
            </w:del>
            <w:del w:id="1230" w:author="csuheshibo@163.com" w:date="2018-10-23T15:55:00Z">
              <w:r w:rsidDel="008A718F">
                <w:rPr>
                  <w:rFonts w:hint="eastAsia"/>
                </w:rPr>
                <w:delText>，高度还原场景。</w:delText>
              </w:r>
            </w:del>
          </w:p>
          <w:p w:rsidR="008A718F" w:rsidRDefault="00C2434D">
            <w:pPr>
              <w:ind w:firstLineChars="100" w:firstLine="240"/>
              <w:rPr>
                <w:ins w:id="1231" w:author="csuheshibo@163.com" w:date="2018-10-23T15:55:00Z"/>
              </w:rPr>
              <w:pPrChange w:id="1232" w:author="csuheshibo@163.com" w:date="2018-10-23T16:56:00Z">
                <w:pPr/>
              </w:pPrChange>
            </w:pPr>
            <w:del w:id="1233" w:author="csuheshibo@163.com" w:date="2018-10-23T15:55:00Z">
              <w:r w:rsidDel="008A718F">
                <w:rPr>
                  <w:rFonts w:hint="eastAsia"/>
                </w:rPr>
                <w:delText>3</w:delText>
              </w:r>
              <w:r w:rsidDel="008A718F">
                <w:rPr>
                  <w:rFonts w:hint="eastAsia"/>
                </w:rPr>
                <w:delText>）得到最终的结构化语义地图，</w:delText>
              </w:r>
            </w:del>
            <w:ins w:id="1234" w:author="csuheshibo@163.com" w:date="2018-10-23T15:55:00Z">
              <w:r w:rsidR="008A718F" w:rsidRPr="008A718F">
                <w:rPr>
                  <w:rFonts w:hint="eastAsia"/>
                </w:rPr>
                <w:t>建立一个基于视频流和</w:t>
              </w:r>
              <w:r w:rsidR="008A718F" w:rsidRPr="008A718F">
                <w:rPr>
                  <w:rFonts w:hint="eastAsia"/>
                </w:rPr>
                <w:t>IMU</w:t>
              </w:r>
              <w:r w:rsidR="008A718F" w:rsidRPr="008A718F">
                <w:rPr>
                  <w:rFonts w:hint="eastAsia"/>
                </w:rPr>
                <w:t>多源融合的高精度三维重建系统，能够针对各种室内外的大尺度建筑物场景实现三维重建；</w:t>
              </w:r>
            </w:ins>
          </w:p>
          <w:p w:rsidR="00F62A57" w:rsidRDefault="008A718F">
            <w:pPr>
              <w:ind w:firstLineChars="100" w:firstLine="240"/>
              <w:rPr>
                <w:ins w:id="1235" w:author="csuheshibo@163.com" w:date="2018-10-19T15:16:00Z"/>
              </w:rPr>
              <w:pPrChange w:id="1236" w:author="csuheshibo@163.com" w:date="2018-10-23T16:56:00Z">
                <w:pPr/>
              </w:pPrChange>
            </w:pPr>
            <w:ins w:id="1237" w:author="csuheshibo@163.com" w:date="2018-10-23T15:55:00Z">
              <w:r>
                <w:t>2</w:t>
              </w:r>
              <w:r>
                <w:rPr>
                  <w:rFonts w:hint="eastAsia"/>
                </w:rPr>
                <w:t>）</w:t>
              </w:r>
              <w:r w:rsidRPr="008A718F">
                <w:rPr>
                  <w:rFonts w:hint="eastAsia"/>
                </w:rPr>
                <w:t>建立一个完善的语义结构化地图构建系统，对于停车库等大尺度场景能将误差控制在</w:t>
              </w:r>
              <w:r w:rsidRPr="008A718F">
                <w:rPr>
                  <w:rFonts w:hint="eastAsia"/>
                </w:rPr>
                <w:t>20cm</w:t>
              </w:r>
              <w:r w:rsidRPr="008A718F">
                <w:rPr>
                  <w:rFonts w:hint="eastAsia"/>
                </w:rPr>
                <w:t>以内</w:t>
              </w:r>
            </w:ins>
            <w:ins w:id="1238" w:author="csuheshibo@163.com" w:date="2018-10-23T22:32:00Z">
              <w:r w:rsidR="00191D0B">
                <w:rPr>
                  <w:rFonts w:hint="eastAsia"/>
                </w:rPr>
                <w:t>。</w:t>
              </w:r>
            </w:ins>
          </w:p>
          <w:p w:rsidR="00F62A57" w:rsidRDefault="00F62A57" w:rsidP="00206154">
            <w:pPr>
              <w:rPr>
                <w:ins w:id="1239" w:author="csuheshibo@163.com" w:date="2018-10-19T15:16:00Z"/>
              </w:rPr>
            </w:pPr>
          </w:p>
          <w:p w:rsidR="00F62A57" w:rsidRPr="00904415" w:rsidRDefault="00F62A57" w:rsidP="00206154">
            <w:pPr>
              <w:rPr>
                <w:ins w:id="1240" w:author="csuheshibo@163.com" w:date="2018-10-19T15:16:00Z"/>
              </w:rPr>
            </w:pPr>
          </w:p>
          <w:p w:rsidR="00F62A57" w:rsidRDefault="00F62A57" w:rsidP="00206154">
            <w:pPr>
              <w:rPr>
                <w:ins w:id="1241" w:author="csuheshibo@163.com" w:date="2018-10-19T15:16:00Z"/>
              </w:rPr>
            </w:pPr>
          </w:p>
          <w:p w:rsidR="00F62A57" w:rsidRDefault="00F62A57" w:rsidP="00206154">
            <w:pPr>
              <w:rPr>
                <w:ins w:id="1242" w:author="csuheshibo@163.com" w:date="2018-10-19T15:16:00Z"/>
              </w:rPr>
            </w:pPr>
          </w:p>
          <w:p w:rsidR="00F62A57" w:rsidRDefault="00F62A57" w:rsidP="00206154">
            <w:pPr>
              <w:rPr>
                <w:ins w:id="1243" w:author="csuheshibo@163.com" w:date="2018-10-19T15:16:00Z"/>
              </w:rPr>
            </w:pPr>
          </w:p>
          <w:p w:rsidR="00F62A57" w:rsidRDefault="00F62A57" w:rsidP="00206154">
            <w:pPr>
              <w:rPr>
                <w:ins w:id="1244" w:author="csuheshibo@163.com" w:date="2018-10-19T15:16:00Z"/>
              </w:rPr>
            </w:pPr>
          </w:p>
          <w:p w:rsidR="00F62A57" w:rsidRDefault="00F62A57" w:rsidP="00206154">
            <w:pPr>
              <w:rPr>
                <w:ins w:id="1245" w:author="csuheshibo@163.com" w:date="2018-10-19T15:16:00Z"/>
              </w:rPr>
            </w:pPr>
          </w:p>
          <w:p w:rsidR="00980CBE" w:rsidRDefault="00980CBE" w:rsidP="00206154">
            <w:pPr>
              <w:rPr>
                <w:ins w:id="1246" w:author="csuheshibo@163.com" w:date="2018-10-19T21:45:00Z"/>
                <w:highlight w:val="yellow"/>
              </w:rPr>
            </w:pPr>
          </w:p>
          <w:p w:rsidR="00980CBE" w:rsidRDefault="00980CBE" w:rsidP="00206154">
            <w:pPr>
              <w:rPr>
                <w:ins w:id="1247" w:author="csuheshibo@163.com" w:date="2018-10-19T21:45:00Z"/>
                <w:highlight w:val="yellow"/>
              </w:rPr>
            </w:pPr>
          </w:p>
          <w:p w:rsidR="00980CBE" w:rsidRDefault="00980CBE" w:rsidP="00206154">
            <w:pPr>
              <w:rPr>
                <w:ins w:id="1248" w:author="csuheshibo@163.com" w:date="2018-10-19T21:45:00Z"/>
                <w:highlight w:val="yellow"/>
              </w:rPr>
            </w:pPr>
          </w:p>
          <w:p w:rsidR="00980CBE" w:rsidRDefault="00980CBE" w:rsidP="00206154">
            <w:pPr>
              <w:rPr>
                <w:ins w:id="1249" w:author="csuheshibo@163.com" w:date="2018-10-19T21:45:00Z"/>
                <w:highlight w:val="yellow"/>
              </w:rPr>
            </w:pPr>
          </w:p>
          <w:p w:rsidR="00980CBE" w:rsidRDefault="00980CBE" w:rsidP="00206154">
            <w:pPr>
              <w:rPr>
                <w:ins w:id="1250" w:author="csuheshibo@163.com" w:date="2018-10-19T21:45:00Z"/>
                <w:highlight w:val="yellow"/>
              </w:rPr>
            </w:pPr>
          </w:p>
          <w:p w:rsidR="00980CBE" w:rsidRDefault="00980CBE" w:rsidP="00206154">
            <w:pPr>
              <w:rPr>
                <w:ins w:id="1251" w:author="csuheshibo@163.com" w:date="2018-10-19T21:45:00Z"/>
                <w:highlight w:val="yellow"/>
              </w:rPr>
            </w:pPr>
          </w:p>
          <w:p w:rsidR="00980CBE" w:rsidRDefault="00980CBE" w:rsidP="00206154">
            <w:pPr>
              <w:rPr>
                <w:ins w:id="1252" w:author="csuheshibo@163.com" w:date="2018-10-19T21:45:00Z"/>
                <w:highlight w:val="yellow"/>
              </w:rPr>
            </w:pPr>
          </w:p>
          <w:p w:rsidR="00980CBE" w:rsidRDefault="00980CBE" w:rsidP="00206154">
            <w:pPr>
              <w:rPr>
                <w:ins w:id="1253" w:author="csuheshibo@163.com" w:date="2018-10-19T21:45:00Z"/>
                <w:highlight w:val="yellow"/>
              </w:rPr>
            </w:pPr>
          </w:p>
          <w:p w:rsidR="00980CBE" w:rsidRDefault="00980CBE" w:rsidP="00206154">
            <w:pPr>
              <w:rPr>
                <w:ins w:id="1254" w:author="csuheshibo@163.com" w:date="2018-10-19T21:45:00Z"/>
                <w:highlight w:val="yellow"/>
              </w:rPr>
            </w:pPr>
          </w:p>
          <w:p w:rsidR="00980CBE" w:rsidRDefault="00980CBE" w:rsidP="00206154">
            <w:pPr>
              <w:rPr>
                <w:ins w:id="1255" w:author="csuheshibo@163.com" w:date="2018-10-19T21:45:00Z"/>
                <w:highlight w:val="yellow"/>
              </w:rPr>
            </w:pPr>
          </w:p>
          <w:p w:rsidR="00980CBE" w:rsidRDefault="00980CBE" w:rsidP="00206154">
            <w:pPr>
              <w:rPr>
                <w:ins w:id="1256" w:author="csuheshibo@163.com" w:date="2018-10-19T21:45:00Z"/>
                <w:highlight w:val="yellow"/>
              </w:rPr>
            </w:pPr>
          </w:p>
          <w:p w:rsidR="00980CBE" w:rsidRDefault="00980CBE" w:rsidP="00206154">
            <w:pPr>
              <w:rPr>
                <w:ins w:id="1257" w:author="csuheshibo@163.com" w:date="2018-10-19T21:45:00Z"/>
                <w:highlight w:val="yellow"/>
              </w:rPr>
            </w:pPr>
          </w:p>
          <w:p w:rsidR="00980CBE" w:rsidRDefault="00980CBE" w:rsidP="00206154">
            <w:pPr>
              <w:rPr>
                <w:ins w:id="1258" w:author="csuheshibo@163.com" w:date="2018-10-19T21:45:00Z"/>
                <w:highlight w:val="yellow"/>
              </w:rPr>
            </w:pPr>
          </w:p>
          <w:p w:rsidR="00980CBE" w:rsidRDefault="00980CBE" w:rsidP="00206154">
            <w:pPr>
              <w:rPr>
                <w:ins w:id="1259" w:author="csuheshibo@163.com" w:date="2018-10-19T21:45:00Z"/>
                <w:highlight w:val="yellow"/>
              </w:rPr>
            </w:pPr>
          </w:p>
          <w:p w:rsidR="00FE4754" w:rsidRPr="00C2434D" w:rsidRDefault="00C2434D" w:rsidP="00206154">
            <w:del w:id="1260" w:author="csuheshibo@163.com" w:date="2018-10-18T16:31:00Z">
              <w:r w:rsidRPr="00C2434D" w:rsidDel="003D328C">
                <w:rPr>
                  <w:rFonts w:hint="eastAsia"/>
                  <w:highlight w:val="yellow"/>
                </w:rPr>
                <w:delText>精度达到</w:delText>
              </w:r>
              <w:r w:rsidDel="003D328C">
                <w:rPr>
                  <w:rFonts w:hint="eastAsia"/>
                </w:rPr>
                <w:delText xml:space="preserve"> </w:delText>
              </w:r>
              <w:r w:rsidDel="003D328C">
                <w:delText xml:space="preserve">     </w:delText>
              </w:r>
              <w:r w:rsidDel="003D328C">
                <w:rPr>
                  <w:rFonts w:hint="eastAsia"/>
                </w:rPr>
                <w:delText>，能够在现实场景下使用。</w:delText>
              </w:r>
            </w:del>
          </w:p>
        </w:tc>
      </w:tr>
    </w:tbl>
    <w:p w:rsidR="0093778F" w:rsidDel="004A40E6" w:rsidRDefault="0093778F">
      <w:pPr>
        <w:widowControl/>
        <w:spacing w:line="240" w:lineRule="auto"/>
        <w:jc w:val="left"/>
        <w:rPr>
          <w:del w:id="1261" w:author="csuheshibo@163.com" w:date="2018-10-19T21:46:00Z"/>
          <w:rFonts w:eastAsia="黑体"/>
          <w:b/>
        </w:rPr>
      </w:pPr>
    </w:p>
    <w:p w:rsidR="004A40E6" w:rsidRDefault="004A40E6" w:rsidP="00364DA0">
      <w:pPr>
        <w:rPr>
          <w:ins w:id="1262" w:author="csuheshibo@163.com" w:date="2018-10-23T16:56:00Z"/>
          <w:rFonts w:eastAsia="黑体"/>
          <w:b/>
        </w:rPr>
      </w:pPr>
    </w:p>
    <w:p w:rsidR="0093778F" w:rsidRDefault="0093778F">
      <w:pPr>
        <w:widowControl/>
        <w:spacing w:line="240" w:lineRule="auto"/>
        <w:jc w:val="left"/>
        <w:rPr>
          <w:rFonts w:eastAsia="黑体"/>
          <w:b/>
        </w:rPr>
      </w:pPr>
      <w:del w:id="1263" w:author="csuheshibo@163.com" w:date="2018-10-19T21:46:00Z">
        <w:r w:rsidDel="00980CBE">
          <w:rPr>
            <w:rFonts w:eastAsia="黑体"/>
            <w:b/>
          </w:rPr>
          <w:br w:type="page"/>
        </w:r>
      </w:del>
    </w:p>
    <w:p w:rsidR="00D32F0E" w:rsidRPr="00945C1C" w:rsidRDefault="00DF7206" w:rsidP="00364DA0">
      <w:pPr>
        <w:rPr>
          <w:rFonts w:eastAsia="黑体"/>
          <w:rPrChange w:id="1264" w:author="csuheshibo@163.com" w:date="2018-10-23T18:05:00Z">
            <w:rPr>
              <w:rFonts w:eastAsia="黑体"/>
              <w:b/>
            </w:rPr>
          </w:rPrChange>
        </w:rPr>
      </w:pPr>
      <w:r w:rsidRPr="00945C1C">
        <w:rPr>
          <w:rFonts w:eastAsia="黑体"/>
          <w:rPrChange w:id="1265" w:author="csuheshibo@163.com" w:date="2018-10-23T18:05:00Z">
            <w:rPr>
              <w:rFonts w:eastAsia="黑体"/>
              <w:b/>
            </w:rPr>
          </w:rPrChange>
        </w:rPr>
        <w:lastRenderedPageBreak/>
        <w:t xml:space="preserve">7. </w:t>
      </w:r>
      <w:r w:rsidRPr="00945C1C">
        <w:rPr>
          <w:rFonts w:eastAsia="黑体" w:hint="eastAsia"/>
          <w:rPrChange w:id="1266" w:author="csuheshibo@163.com" w:date="2018-10-23T18:05:00Z">
            <w:rPr>
              <w:rFonts w:eastAsia="黑体" w:hint="eastAsia"/>
              <w:b/>
            </w:rPr>
          </w:rPrChange>
        </w:rPr>
        <w:t>工作基础</w:t>
      </w:r>
    </w:p>
    <w:tbl>
      <w:tblPr>
        <w:tblStyle w:val="aa"/>
        <w:tblW w:w="0" w:type="auto"/>
        <w:tblLook w:val="04A0" w:firstRow="1" w:lastRow="0" w:firstColumn="1" w:lastColumn="0" w:noHBand="0" w:noVBand="1"/>
        <w:tblPrChange w:id="1267" w:author="csuheshibo@163.com" w:date="2018-10-23T16:00:00Z">
          <w:tblPr>
            <w:tblStyle w:val="aa"/>
            <w:tblW w:w="0" w:type="auto"/>
            <w:tblLook w:val="04A0" w:firstRow="1" w:lastRow="0" w:firstColumn="1" w:lastColumn="0" w:noHBand="0" w:noVBand="1"/>
          </w:tblPr>
        </w:tblPrChange>
      </w:tblPr>
      <w:tblGrid>
        <w:gridCol w:w="8276"/>
        <w:tblGridChange w:id="1268">
          <w:tblGrid>
            <w:gridCol w:w="8276"/>
          </w:tblGrid>
        </w:tblGridChange>
      </w:tblGrid>
      <w:tr w:rsidR="00DF7206" w:rsidTr="008A718F">
        <w:trPr>
          <w:trHeight w:val="13153"/>
        </w:trPr>
        <w:tc>
          <w:tcPr>
            <w:tcW w:w="8296" w:type="dxa"/>
            <w:tcBorders>
              <w:top w:val="single" w:sz="12" w:space="0" w:color="auto"/>
              <w:left w:val="single" w:sz="12" w:space="0" w:color="auto"/>
              <w:bottom w:val="single" w:sz="12" w:space="0" w:color="auto"/>
              <w:right w:val="single" w:sz="12" w:space="0" w:color="auto"/>
            </w:tcBorders>
            <w:tcPrChange w:id="1269" w:author="csuheshibo@163.com" w:date="2018-10-23T16:00:00Z">
              <w:tcPr>
                <w:tcW w:w="8296" w:type="dxa"/>
                <w:tcBorders>
                  <w:top w:val="single" w:sz="12" w:space="0" w:color="auto"/>
                  <w:left w:val="single" w:sz="12" w:space="0" w:color="auto"/>
                  <w:bottom w:val="single" w:sz="12" w:space="0" w:color="auto"/>
                  <w:right w:val="single" w:sz="12" w:space="0" w:color="auto"/>
                </w:tcBorders>
              </w:tcPr>
            </w:tcPrChange>
          </w:tcPr>
          <w:p w:rsidR="00ED4BC3" w:rsidRPr="008A0DBC" w:rsidRDefault="00635878" w:rsidP="008A0DBC">
            <w:pPr>
              <w:pStyle w:val="a9"/>
              <w:numPr>
                <w:ilvl w:val="0"/>
                <w:numId w:val="29"/>
              </w:numPr>
              <w:spacing w:before="120"/>
              <w:ind w:firstLineChars="0"/>
              <w:rPr>
                <w:rFonts w:ascii="黑体" w:eastAsia="黑体" w:cs="Times New Roman"/>
                <w:szCs w:val="24"/>
                <w:rPrChange w:id="1270" w:author="csuheshibo@163.com" w:date="2018-10-27T13:41:00Z">
                  <w:rPr>
                    <w:rFonts w:ascii="黑体" w:eastAsia="黑体"/>
                  </w:rPr>
                </w:rPrChange>
              </w:rPr>
              <w:pPrChange w:id="1271" w:author="csuheshibo@163.com" w:date="2018-10-27T13:41:00Z">
                <w:pPr>
                  <w:spacing w:before="120"/>
                </w:pPr>
              </w:pPrChange>
            </w:pPr>
            <w:del w:id="1272" w:author="csuheshibo@163.com" w:date="2018-10-27T13:41:00Z">
              <w:r w:rsidRPr="008A0DBC" w:rsidDel="008A0DBC">
                <w:rPr>
                  <w:rFonts w:ascii="黑体" w:eastAsia="黑体" w:cs="Times New Roman" w:hint="eastAsia"/>
                  <w:szCs w:val="24"/>
                  <w:rPrChange w:id="1273" w:author="csuheshibo@163.com" w:date="2018-10-27T13:41:00Z">
                    <w:rPr>
                      <w:rFonts w:ascii="黑体" w:eastAsia="黑体" w:hint="eastAsia"/>
                    </w:rPr>
                  </w:rPrChange>
                </w:rPr>
                <w:delText>7.1</w:delText>
              </w:r>
            </w:del>
            <w:r w:rsidR="00DF7206" w:rsidRPr="008A0DBC">
              <w:rPr>
                <w:rFonts w:ascii="黑体" w:eastAsia="黑体" w:cs="Times New Roman" w:hint="eastAsia"/>
                <w:szCs w:val="24"/>
                <w:rPrChange w:id="1274" w:author="csuheshibo@163.com" w:date="2018-10-27T13:41:00Z">
                  <w:rPr>
                    <w:rFonts w:ascii="黑体" w:eastAsia="黑体" w:hint="eastAsia"/>
                  </w:rPr>
                </w:rPrChange>
              </w:rPr>
              <w:t>科学评估研究条件和实验条件以及自己的专业基础和导师的专业把控能力</w:t>
            </w:r>
          </w:p>
          <w:p w:rsidR="00261FF4" w:rsidRDefault="0097306E">
            <w:pPr>
              <w:ind w:firstLineChars="200" w:firstLine="480"/>
              <w:jc w:val="left"/>
              <w:rPr>
                <w:ins w:id="1275" w:author="csuheshibo@163.com" w:date="2018-10-23T16:18:00Z"/>
              </w:rPr>
            </w:pPr>
            <w:r w:rsidRPr="0097306E">
              <w:rPr>
                <w:rFonts w:hint="eastAsia"/>
              </w:rPr>
              <w:t>目前对</w:t>
            </w:r>
            <w:r w:rsidR="00662F7E" w:rsidRPr="00662F7E">
              <w:rPr>
                <w:rFonts w:hint="eastAsia"/>
              </w:rPr>
              <w:t>三维重建</w:t>
            </w:r>
            <w:r w:rsidRPr="0097306E">
              <w:rPr>
                <w:rFonts w:hint="eastAsia"/>
              </w:rPr>
              <w:t>已有大量的理论和实际研究，而且对</w:t>
            </w:r>
            <w:r w:rsidR="00662F7E">
              <w:rPr>
                <w:rFonts w:hint="eastAsia"/>
              </w:rPr>
              <w:t>运动恢复结构过程以及由</w:t>
            </w:r>
            <w:proofErr w:type="gramStart"/>
            <w:r w:rsidR="00662F7E">
              <w:rPr>
                <w:rFonts w:hint="eastAsia"/>
              </w:rPr>
              <w:t>稀疏点</w:t>
            </w:r>
            <w:proofErr w:type="gramEnd"/>
            <w:r w:rsidR="00662F7E">
              <w:rPr>
                <w:rFonts w:hint="eastAsia"/>
              </w:rPr>
              <w:t>云转化为</w:t>
            </w:r>
            <w:proofErr w:type="gramStart"/>
            <w:r w:rsidR="00662F7E">
              <w:rPr>
                <w:rFonts w:hint="eastAsia"/>
              </w:rPr>
              <w:t>稠密点云过程</w:t>
            </w:r>
            <w:proofErr w:type="gramEnd"/>
            <w:r w:rsidRPr="0097306E">
              <w:rPr>
                <w:rFonts w:hint="eastAsia"/>
              </w:rPr>
              <w:t>已有大量实验验证，无论在理论还是在实际操作上都具有可行性</w:t>
            </w:r>
            <w:ins w:id="1276" w:author="csuheshibo@163.com" w:date="2018-10-23T16:17:00Z">
              <w:r w:rsidR="00261FF4">
                <w:rPr>
                  <w:rFonts w:hint="eastAsia"/>
                </w:rPr>
                <w:t>，如图</w:t>
              </w:r>
              <w:r w:rsidR="00261FF4">
                <w:rPr>
                  <w:rFonts w:hint="eastAsia"/>
                </w:rPr>
                <w:t>7</w:t>
              </w:r>
              <w:r w:rsidR="00261FF4">
                <w:t>.1</w:t>
              </w:r>
            </w:ins>
            <w:ins w:id="1277" w:author="csuheshibo@163.com" w:date="2018-10-23T16:18:00Z">
              <w:r w:rsidR="00261FF4">
                <w:rPr>
                  <w:rFonts w:hint="eastAsia"/>
                </w:rPr>
                <w:t>所示，对室外某一假山场景构建的点云情况</w:t>
              </w:r>
            </w:ins>
            <w:r w:rsidRPr="0097306E">
              <w:rPr>
                <w:rFonts w:hint="eastAsia"/>
              </w:rPr>
              <w:t>。</w:t>
            </w:r>
          </w:p>
          <w:p w:rsidR="00261FF4" w:rsidRDefault="00261FF4" w:rsidP="00F6644A">
            <w:pPr>
              <w:ind w:firstLineChars="200" w:firstLine="480"/>
              <w:jc w:val="left"/>
              <w:rPr>
                <w:ins w:id="1278" w:author="csuheshibo@163.com" w:date="2018-10-23T16:18:00Z"/>
              </w:rPr>
            </w:pPr>
            <w:ins w:id="1279" w:author="csuheshibo@163.com" w:date="2018-10-23T16:18:00Z">
              <w:r>
                <w:rPr>
                  <w:noProof/>
                </w:rPr>
                <w:drawing>
                  <wp:inline distT="0" distB="0" distL="0" distR="0" wp14:anchorId="22ADC019" wp14:editId="3E6882CA">
                    <wp:extent cx="4547870" cy="3613150"/>
                    <wp:effectExtent l="0" t="0" r="508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607" cy="3621680"/>
                            </a:xfrm>
                            <a:prstGeom prst="rect">
                              <a:avLst/>
                            </a:prstGeom>
                          </pic:spPr>
                        </pic:pic>
                      </a:graphicData>
                    </a:graphic>
                  </wp:inline>
                </w:drawing>
              </w:r>
            </w:ins>
          </w:p>
          <w:p w:rsidR="006D0639" w:rsidRPr="006D0639" w:rsidRDefault="006D0639">
            <w:pPr>
              <w:adjustRightInd w:val="0"/>
              <w:snapToGrid w:val="0"/>
              <w:spacing w:line="312" w:lineRule="auto"/>
              <w:jc w:val="center"/>
              <w:rPr>
                <w:ins w:id="1280" w:author="csuheshibo@163.com" w:date="2018-10-23T16:21:00Z"/>
                <w:rFonts w:eastAsia="仿宋_GB2312"/>
                <w:rPrChange w:id="1281" w:author="csuheshibo@163.com" w:date="2018-10-23T16:21:00Z">
                  <w:rPr>
                    <w:ins w:id="1282" w:author="csuheshibo@163.com" w:date="2018-10-23T16:21:00Z"/>
                  </w:rPr>
                </w:rPrChange>
              </w:rPr>
              <w:pPrChange w:id="1283" w:author="csuheshibo@163.com" w:date="2018-10-23T16:21:00Z">
                <w:pPr>
                  <w:ind w:firstLineChars="200" w:firstLine="480"/>
                  <w:jc w:val="left"/>
                </w:pPr>
              </w:pPrChange>
            </w:pPr>
            <w:ins w:id="1284" w:author="csuheshibo@163.com" w:date="2018-10-23T16:21:00Z">
              <w:r w:rsidRPr="00270094">
                <w:rPr>
                  <w:rFonts w:eastAsia="仿宋_GB2312" w:hint="eastAsia"/>
                </w:rPr>
                <w:t>图</w:t>
              </w:r>
              <w:r>
                <w:rPr>
                  <w:rFonts w:eastAsia="仿宋_GB2312"/>
                </w:rPr>
                <w:t>7</w:t>
              </w:r>
              <w:r>
                <w:rPr>
                  <w:rFonts w:eastAsia="仿宋_GB2312" w:hint="eastAsia"/>
                </w:rPr>
                <w:t>.</w:t>
              </w:r>
              <w:r>
                <w:rPr>
                  <w:rFonts w:eastAsia="仿宋_GB2312"/>
                </w:rPr>
                <w:t xml:space="preserve">1 </w:t>
              </w:r>
              <w:r>
                <w:rPr>
                  <w:rFonts w:eastAsia="仿宋_GB2312" w:hint="eastAsia"/>
                </w:rPr>
                <w:t>假山场景构建的点云模型</w:t>
              </w:r>
            </w:ins>
          </w:p>
          <w:p w:rsidR="006D0639" w:rsidRDefault="0097306E">
            <w:pPr>
              <w:ind w:firstLineChars="200" w:firstLine="480"/>
              <w:jc w:val="left"/>
              <w:rPr>
                <w:ins w:id="1285" w:author="csuheshibo@163.com" w:date="2018-10-23T16:20:00Z"/>
              </w:rPr>
            </w:pPr>
            <w:r w:rsidRPr="0097306E">
              <w:rPr>
                <w:rFonts w:hint="eastAsia"/>
              </w:rPr>
              <w:t>本人现已掌握</w:t>
            </w:r>
            <w:r w:rsidRPr="00662F7E">
              <w:rPr>
                <w:rFonts w:hint="eastAsia"/>
              </w:rPr>
              <w:t>相机成像模型理论知识，以及三维空间位姿转换关系，对</w:t>
            </w:r>
            <w:r w:rsidR="00662F7E" w:rsidRPr="00662F7E">
              <w:rPr>
                <w:rFonts w:hint="eastAsia"/>
              </w:rPr>
              <w:t>信息融合的方法</w:t>
            </w:r>
            <w:r w:rsidRPr="0097306E">
              <w:rPr>
                <w:rFonts w:hint="eastAsia"/>
              </w:rPr>
              <w:t>也有一定的</w:t>
            </w:r>
            <w:ins w:id="1286" w:author="csuheshibo@163.com" w:date="2018-10-23T16:19:00Z">
              <w:r w:rsidR="00261FF4">
                <w:rPr>
                  <w:rFonts w:hint="eastAsia"/>
                </w:rPr>
                <w:t>工程经验</w:t>
              </w:r>
            </w:ins>
            <w:del w:id="1287" w:author="csuheshibo@163.com" w:date="2018-10-23T16:19:00Z">
              <w:r w:rsidRPr="0097306E" w:rsidDel="00261FF4">
                <w:rPr>
                  <w:rFonts w:hint="eastAsia"/>
                </w:rPr>
                <w:delText>研究</w:delText>
              </w:r>
            </w:del>
            <w:ins w:id="1288" w:author="csuheshibo@163.com" w:date="2018-10-23T16:18:00Z">
              <w:r w:rsidR="00261FF4">
                <w:rPr>
                  <w:rFonts w:hint="eastAsia"/>
                </w:rPr>
                <w:t>，利用</w:t>
              </w:r>
              <w:r w:rsidR="00261FF4">
                <w:rPr>
                  <w:rFonts w:hint="eastAsia"/>
                </w:rPr>
                <w:t>SLAM</w:t>
              </w:r>
              <w:r w:rsidR="00261FF4">
                <w:rPr>
                  <w:rFonts w:hint="eastAsia"/>
                </w:rPr>
                <w:t>对某一</w:t>
              </w:r>
            </w:ins>
            <w:ins w:id="1289" w:author="csuheshibo@163.com" w:date="2018-10-23T16:19:00Z">
              <w:r w:rsidR="00261FF4">
                <w:rPr>
                  <w:rFonts w:hint="eastAsia"/>
                </w:rPr>
                <w:t>建筑物场景</w:t>
              </w:r>
            </w:ins>
            <w:ins w:id="1290" w:author="csuheshibo@163.com" w:date="2018-10-23T16:20:00Z">
              <w:r w:rsidR="006D0639">
                <w:rPr>
                  <w:rFonts w:hint="eastAsia"/>
                </w:rPr>
                <w:t>运行后的结果，如图</w:t>
              </w:r>
              <w:r w:rsidR="006D0639">
                <w:rPr>
                  <w:rFonts w:hint="eastAsia"/>
                </w:rPr>
                <w:t>7</w:t>
              </w:r>
              <w:r w:rsidR="006D0639">
                <w:t>.2</w:t>
              </w:r>
              <w:r w:rsidR="006D0639">
                <w:rPr>
                  <w:rFonts w:hint="eastAsia"/>
                </w:rPr>
                <w:t>所示</w:t>
              </w:r>
            </w:ins>
            <w:r w:rsidRPr="0097306E">
              <w:rPr>
                <w:rFonts w:hint="eastAsia"/>
              </w:rPr>
              <w:t>。</w:t>
            </w:r>
          </w:p>
          <w:p w:rsidR="006D0639" w:rsidRDefault="006D0639" w:rsidP="006D0639">
            <w:pPr>
              <w:adjustRightInd w:val="0"/>
              <w:snapToGrid w:val="0"/>
              <w:spacing w:line="312" w:lineRule="auto"/>
              <w:jc w:val="center"/>
              <w:rPr>
                <w:ins w:id="1291" w:author="csuheshibo@163.com" w:date="2018-10-23T16:23:00Z"/>
                <w:rFonts w:eastAsia="仿宋_GB2312"/>
              </w:rPr>
            </w:pPr>
            <w:ins w:id="1292" w:author="csuheshibo@163.com" w:date="2018-10-23T16:22:00Z">
              <w:r>
                <w:rPr>
                  <w:noProof/>
                </w:rPr>
                <w:lastRenderedPageBreak/>
                <w:drawing>
                  <wp:inline distT="0" distB="0" distL="0" distR="0" wp14:anchorId="775F72BE" wp14:editId="253BC6FF">
                    <wp:extent cx="3875405" cy="2940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5125" cy="2970183"/>
                            </a:xfrm>
                            <a:prstGeom prst="rect">
                              <a:avLst/>
                            </a:prstGeom>
                          </pic:spPr>
                        </pic:pic>
                      </a:graphicData>
                    </a:graphic>
                  </wp:inline>
                </w:drawing>
              </w:r>
            </w:ins>
          </w:p>
          <w:p w:rsidR="006D0639" w:rsidRPr="004A40E6" w:rsidRDefault="006D0639">
            <w:pPr>
              <w:adjustRightInd w:val="0"/>
              <w:snapToGrid w:val="0"/>
              <w:spacing w:line="312" w:lineRule="auto"/>
              <w:jc w:val="center"/>
              <w:rPr>
                <w:ins w:id="1293" w:author="csuheshibo@163.com" w:date="2018-10-23T16:20:00Z"/>
                <w:rFonts w:eastAsia="仿宋_GB2312"/>
                <w:rPrChange w:id="1294" w:author="csuheshibo@163.com" w:date="2018-10-23T16:56:00Z">
                  <w:rPr>
                    <w:ins w:id="1295" w:author="csuheshibo@163.com" w:date="2018-10-23T16:20:00Z"/>
                  </w:rPr>
                </w:rPrChange>
              </w:rPr>
              <w:pPrChange w:id="1296" w:author="csuheshibo@163.com" w:date="2018-10-23T16:56:00Z">
                <w:pPr>
                  <w:ind w:firstLineChars="200" w:firstLine="480"/>
                  <w:jc w:val="left"/>
                </w:pPr>
              </w:pPrChange>
            </w:pPr>
            <w:ins w:id="1297" w:author="csuheshibo@163.com" w:date="2018-10-23T16:23:00Z">
              <w:r w:rsidRPr="00270094">
                <w:rPr>
                  <w:rFonts w:eastAsia="仿宋_GB2312" w:hint="eastAsia"/>
                </w:rPr>
                <w:t>图</w:t>
              </w:r>
              <w:r>
                <w:rPr>
                  <w:rFonts w:eastAsia="仿宋_GB2312"/>
                </w:rPr>
                <w:t>7</w:t>
              </w:r>
              <w:r>
                <w:rPr>
                  <w:rFonts w:eastAsia="仿宋_GB2312" w:hint="eastAsia"/>
                </w:rPr>
                <w:t>.</w:t>
              </w:r>
              <w:r>
                <w:rPr>
                  <w:rFonts w:eastAsia="仿宋_GB2312"/>
                </w:rPr>
                <w:t xml:space="preserve">2 </w:t>
              </w:r>
              <w:r>
                <w:rPr>
                  <w:rFonts w:eastAsia="仿宋_GB2312" w:hint="eastAsia"/>
                </w:rPr>
                <w:t>SLAM</w:t>
              </w:r>
            </w:ins>
            <w:ins w:id="1298" w:author="csuheshibo@163.com" w:date="2018-10-23T16:58:00Z">
              <w:r w:rsidR="004A40E6">
                <w:rPr>
                  <w:rFonts w:eastAsia="仿宋_GB2312" w:hint="eastAsia"/>
                </w:rPr>
                <w:t>运行建筑物场景的结果图</w:t>
              </w:r>
            </w:ins>
          </w:p>
          <w:p w:rsidR="00F6644A" w:rsidRPr="00F6644A" w:rsidRDefault="0097306E" w:rsidP="008A0DBC">
            <w:pPr>
              <w:ind w:firstLineChars="200" w:firstLine="480"/>
              <w:jc w:val="left"/>
              <w:rPr>
                <w:ins w:id="1299" w:author="csuheshibo@163.com" w:date="2018-10-19T19:23:00Z"/>
                <w:rFonts w:hint="eastAsia"/>
              </w:rPr>
              <w:pPrChange w:id="1300" w:author="csuheshibo@163.com" w:date="2018-10-27T13:41:00Z">
                <w:pPr>
                  <w:ind w:firstLineChars="200" w:firstLine="480"/>
                </w:pPr>
              </w:pPrChange>
            </w:pPr>
            <w:r w:rsidRPr="0097306E">
              <w:rPr>
                <w:rFonts w:hint="eastAsia"/>
              </w:rPr>
              <w:t>曾在导师的指导下，使用</w:t>
            </w:r>
            <w:r w:rsidR="00662F7E">
              <w:rPr>
                <w:rStyle w:val="st"/>
              </w:rPr>
              <w:t>Normal Iterative Closest Point</w:t>
            </w:r>
            <w:r w:rsidR="00662F7E">
              <w:rPr>
                <w:rStyle w:val="st"/>
                <w:rFonts w:hint="eastAsia"/>
              </w:rPr>
              <w:t>（</w:t>
            </w:r>
            <w:r w:rsidR="00662F7E">
              <w:rPr>
                <w:rStyle w:val="st"/>
                <w:rFonts w:hint="eastAsia"/>
              </w:rPr>
              <w:t>NICP</w:t>
            </w:r>
            <w:r w:rsidR="00662F7E">
              <w:rPr>
                <w:rStyle w:val="st"/>
                <w:rFonts w:hint="eastAsia"/>
              </w:rPr>
              <w:t>）方法构建点云模型</w:t>
            </w:r>
            <w:ins w:id="1301" w:author="csuheshibo@163.com" w:date="2018-10-19T19:23:00Z">
              <w:r w:rsidR="00F6644A">
                <w:rPr>
                  <w:rStyle w:val="st"/>
                  <w:rFonts w:hint="eastAsia"/>
                </w:rPr>
                <w:t>，效果如图</w:t>
              </w:r>
              <w:r w:rsidR="00F6644A">
                <w:rPr>
                  <w:rStyle w:val="st"/>
                  <w:rFonts w:hint="eastAsia"/>
                </w:rPr>
                <w:t>7</w:t>
              </w:r>
              <w:r w:rsidR="00F6644A">
                <w:rPr>
                  <w:rStyle w:val="st"/>
                </w:rPr>
                <w:t>.1</w:t>
              </w:r>
              <w:r w:rsidR="00F6644A">
                <w:rPr>
                  <w:rStyle w:val="st"/>
                  <w:rFonts w:hint="eastAsia"/>
                </w:rPr>
                <w:t>所示</w:t>
              </w:r>
            </w:ins>
            <w:ins w:id="1302" w:author="csuheshibo@163.com" w:date="2018-10-19T19:25:00Z">
              <w:r w:rsidR="00F6644A">
                <w:rPr>
                  <w:rStyle w:val="st"/>
                  <w:rFonts w:hint="eastAsia"/>
                </w:rPr>
                <w:t>，</w:t>
              </w:r>
              <w:r w:rsidR="00F6644A">
                <w:rPr>
                  <w:rStyle w:val="st"/>
                  <w:rFonts w:hint="eastAsia"/>
                </w:rPr>
                <w:t xml:space="preserve"> </w:t>
              </w:r>
              <w:r w:rsidR="00F6644A">
                <w:rPr>
                  <w:rStyle w:val="st"/>
                  <w:rFonts w:hint="eastAsia"/>
                </w:rPr>
                <w:t>对由视觉信息构建点云模型有深入的了解</w:t>
              </w:r>
            </w:ins>
            <w:r w:rsidRPr="0097306E">
              <w:rPr>
                <w:rFonts w:hint="eastAsia"/>
              </w:rPr>
              <w:t>。</w:t>
            </w:r>
            <w:ins w:id="1303" w:author="csuheshibo@163.com" w:date="2018-10-19T19:25:00Z">
              <w:r w:rsidR="00F6644A" w:rsidRPr="0097306E">
                <w:rPr>
                  <w:rFonts w:hint="eastAsia"/>
                </w:rPr>
                <w:t>同时指导老师在图像和</w:t>
              </w:r>
              <w:r w:rsidR="00F6644A">
                <w:rPr>
                  <w:rFonts w:hint="eastAsia"/>
                </w:rPr>
                <w:t>SLAM</w:t>
              </w:r>
              <w:r w:rsidR="00F6644A" w:rsidRPr="0097306E">
                <w:rPr>
                  <w:rFonts w:hint="eastAsia"/>
                </w:rPr>
                <w:t>领域有着丰富的教学和实践经验，曾负责多项相关研究项目，能给予我专业的指导。</w:t>
              </w:r>
            </w:ins>
          </w:p>
          <w:p w:rsidR="00F6644A" w:rsidRDefault="00F6644A">
            <w:pPr>
              <w:ind w:firstLineChars="200" w:firstLine="480"/>
              <w:jc w:val="center"/>
              <w:rPr>
                <w:ins w:id="1304" w:author="csuheshibo@163.com" w:date="2018-10-23T16:58:00Z"/>
              </w:rPr>
              <w:pPrChange w:id="1305" w:author="csuheshibo@163.com" w:date="2018-10-19T19:23:00Z">
                <w:pPr>
                  <w:ind w:firstLineChars="200" w:firstLine="480"/>
                </w:pPr>
              </w:pPrChange>
            </w:pPr>
            <w:ins w:id="1306" w:author="csuheshibo@163.com" w:date="2018-10-19T19:23:00Z">
              <w:r>
                <w:rPr>
                  <w:noProof/>
                </w:rPr>
                <w:drawing>
                  <wp:inline distT="0" distB="0" distL="0" distR="0" wp14:anchorId="4F5ED689" wp14:editId="13302490">
                    <wp:extent cx="3832860" cy="272951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6912" cy="2732402"/>
                            </a:xfrm>
                            <a:prstGeom prst="rect">
                              <a:avLst/>
                            </a:prstGeom>
                          </pic:spPr>
                        </pic:pic>
                      </a:graphicData>
                    </a:graphic>
                  </wp:inline>
                </w:drawing>
              </w:r>
            </w:ins>
          </w:p>
          <w:p w:rsidR="004A40E6" w:rsidRPr="0053084D" w:rsidRDefault="004A40E6" w:rsidP="004A40E6">
            <w:pPr>
              <w:adjustRightInd w:val="0"/>
              <w:snapToGrid w:val="0"/>
              <w:spacing w:line="312" w:lineRule="auto"/>
              <w:jc w:val="center"/>
              <w:rPr>
                <w:ins w:id="1307" w:author="csuheshibo@163.com" w:date="2018-10-23T16:58:00Z"/>
                <w:rFonts w:eastAsia="仿宋_GB2312"/>
              </w:rPr>
            </w:pPr>
            <w:ins w:id="1308" w:author="csuheshibo@163.com" w:date="2018-10-23T16:58:00Z">
              <w:r w:rsidRPr="00270094">
                <w:rPr>
                  <w:rFonts w:eastAsia="仿宋_GB2312" w:hint="eastAsia"/>
                </w:rPr>
                <w:t>图</w:t>
              </w:r>
              <w:r>
                <w:rPr>
                  <w:rFonts w:eastAsia="仿宋_GB2312"/>
                </w:rPr>
                <w:t>7</w:t>
              </w:r>
              <w:r>
                <w:rPr>
                  <w:rFonts w:eastAsia="仿宋_GB2312" w:hint="eastAsia"/>
                </w:rPr>
                <w:t>.</w:t>
              </w:r>
              <w:r>
                <w:rPr>
                  <w:rFonts w:eastAsia="仿宋_GB2312"/>
                </w:rPr>
                <w:t xml:space="preserve">3 </w:t>
              </w:r>
            </w:ins>
            <w:ins w:id="1309" w:author="csuheshibo@163.com" w:date="2018-10-23T16:59:00Z">
              <w:r>
                <w:rPr>
                  <w:rFonts w:eastAsia="仿宋_GB2312" w:hint="eastAsia"/>
                </w:rPr>
                <w:t>NICP</w:t>
              </w:r>
              <w:r>
                <w:rPr>
                  <w:rFonts w:eastAsia="仿宋_GB2312" w:hint="eastAsia"/>
                </w:rPr>
                <w:t>生成点云模型示意图</w:t>
              </w:r>
            </w:ins>
          </w:p>
          <w:p w:rsidR="004A40E6" w:rsidRPr="004A40E6" w:rsidRDefault="004A40E6">
            <w:pPr>
              <w:ind w:firstLineChars="200" w:firstLine="480"/>
              <w:jc w:val="center"/>
              <w:rPr>
                <w:ins w:id="1310" w:author="csuheshibo@163.com" w:date="2018-10-19T19:23:00Z"/>
              </w:rPr>
              <w:pPrChange w:id="1311" w:author="csuheshibo@163.com" w:date="2018-10-19T19:23:00Z">
                <w:pPr>
                  <w:ind w:firstLineChars="200" w:firstLine="480"/>
                </w:pPr>
              </w:pPrChange>
            </w:pPr>
          </w:p>
          <w:p w:rsidR="00180795" w:rsidRPr="008A0DBC" w:rsidDel="00F6644A" w:rsidRDefault="0097306E" w:rsidP="008A0DBC">
            <w:pPr>
              <w:pStyle w:val="a9"/>
              <w:numPr>
                <w:ilvl w:val="0"/>
                <w:numId w:val="29"/>
              </w:numPr>
              <w:spacing w:before="120"/>
              <w:ind w:firstLineChars="0"/>
              <w:rPr>
                <w:del w:id="1312" w:author="csuheshibo@163.com" w:date="2018-10-19T19:25:00Z"/>
                <w:rFonts w:ascii="黑体" w:eastAsia="黑体" w:cs="Times New Roman"/>
                <w:szCs w:val="24"/>
                <w:rPrChange w:id="1313" w:author="csuheshibo@163.com" w:date="2018-10-27T13:41:00Z">
                  <w:rPr>
                    <w:del w:id="1314" w:author="csuheshibo@163.com" w:date="2018-10-19T19:25:00Z"/>
                  </w:rPr>
                </w:rPrChange>
              </w:rPr>
              <w:pPrChange w:id="1315" w:author="csuheshibo@163.com" w:date="2018-10-27T13:41:00Z">
                <w:pPr>
                  <w:ind w:firstLineChars="200" w:firstLine="480"/>
                </w:pPr>
              </w:pPrChange>
            </w:pPr>
            <w:del w:id="1316" w:author="csuheshibo@163.com" w:date="2018-10-19T19:25:00Z">
              <w:r w:rsidRPr="008A0DBC" w:rsidDel="00F6644A">
                <w:rPr>
                  <w:rFonts w:ascii="黑体" w:eastAsia="黑体" w:cs="Times New Roman" w:hint="eastAsia"/>
                  <w:szCs w:val="24"/>
                  <w:rPrChange w:id="1317" w:author="csuheshibo@163.com" w:date="2018-10-27T13:41:00Z">
                    <w:rPr>
                      <w:rFonts w:hint="eastAsia"/>
                    </w:rPr>
                  </w:rPrChange>
                </w:rPr>
                <w:delText>同时指导老师在图像和</w:delText>
              </w:r>
              <w:r w:rsidR="00662F7E" w:rsidRPr="008A0DBC" w:rsidDel="00F6644A">
                <w:rPr>
                  <w:rFonts w:ascii="黑体" w:eastAsia="黑体" w:cs="Times New Roman" w:hint="eastAsia"/>
                  <w:szCs w:val="24"/>
                  <w:rPrChange w:id="1318" w:author="csuheshibo@163.com" w:date="2018-10-27T13:41:00Z">
                    <w:rPr>
                      <w:rFonts w:hint="eastAsia"/>
                    </w:rPr>
                  </w:rPrChange>
                </w:rPr>
                <w:delText>SLAM</w:delText>
              </w:r>
              <w:r w:rsidRPr="008A0DBC" w:rsidDel="00F6644A">
                <w:rPr>
                  <w:rFonts w:ascii="黑体" w:eastAsia="黑体" w:cs="Times New Roman" w:hint="eastAsia"/>
                  <w:szCs w:val="24"/>
                  <w:rPrChange w:id="1319" w:author="csuheshibo@163.com" w:date="2018-10-27T13:41:00Z">
                    <w:rPr>
                      <w:rFonts w:hint="eastAsia"/>
                    </w:rPr>
                  </w:rPrChange>
                </w:rPr>
                <w:delText>领域有着丰富的教学和实践经验，曾负责多项相关研究项目，能给予我专业的指导。</w:delText>
              </w:r>
            </w:del>
          </w:p>
          <w:p w:rsidR="00DD64BB" w:rsidRPr="008A0DBC" w:rsidRDefault="00635878" w:rsidP="008A0DBC">
            <w:pPr>
              <w:pStyle w:val="a9"/>
              <w:numPr>
                <w:ilvl w:val="0"/>
                <w:numId w:val="29"/>
              </w:numPr>
              <w:spacing w:before="120"/>
              <w:ind w:firstLineChars="0"/>
              <w:rPr>
                <w:rFonts w:ascii="黑体" w:eastAsia="黑体" w:cs="Times New Roman"/>
                <w:szCs w:val="24"/>
                <w:rPrChange w:id="1320" w:author="csuheshibo@163.com" w:date="2018-10-27T13:41:00Z">
                  <w:rPr>
                    <w:rFonts w:eastAsia="黑体"/>
                  </w:rPr>
                </w:rPrChange>
              </w:rPr>
              <w:pPrChange w:id="1321" w:author="csuheshibo@163.com" w:date="2018-10-27T13:41:00Z">
                <w:pPr>
                  <w:spacing w:before="120"/>
                </w:pPr>
              </w:pPrChange>
            </w:pPr>
            <w:del w:id="1322" w:author="csuheshibo@163.com" w:date="2018-10-27T13:41:00Z">
              <w:r w:rsidRPr="008A0DBC" w:rsidDel="008A0DBC">
                <w:rPr>
                  <w:rFonts w:ascii="黑体" w:eastAsia="黑体" w:cs="Times New Roman" w:hint="eastAsia"/>
                  <w:szCs w:val="24"/>
                  <w:rPrChange w:id="1323" w:author="csuheshibo@163.com" w:date="2018-10-27T13:41:00Z">
                    <w:rPr>
                      <w:rFonts w:eastAsia="黑体" w:hint="eastAsia"/>
                    </w:rPr>
                  </w:rPrChange>
                </w:rPr>
                <w:delText>7.2</w:delText>
              </w:r>
            </w:del>
            <w:r w:rsidR="00DD64BB" w:rsidRPr="008A0DBC">
              <w:rPr>
                <w:rFonts w:ascii="黑体" w:eastAsia="黑体" w:cs="Times New Roman" w:hint="eastAsia"/>
                <w:szCs w:val="24"/>
                <w:rPrChange w:id="1324" w:author="csuheshibo@163.com" w:date="2018-10-27T13:41:00Z">
                  <w:rPr>
                    <w:rFonts w:eastAsia="黑体" w:hint="eastAsia"/>
                  </w:rPr>
                </w:rPrChange>
              </w:rPr>
              <w:t>所需经费，经费来源，开支预算（工程设备、材料须填写名称、规格、数量）</w:t>
            </w:r>
          </w:p>
          <w:p w:rsidR="00DD64BB" w:rsidRPr="00FF66F4" w:rsidRDefault="00DD64BB" w:rsidP="00DD64BB">
            <w:pPr>
              <w:numPr>
                <w:ilvl w:val="0"/>
                <w:numId w:val="14"/>
              </w:numPr>
              <w:spacing w:before="120"/>
              <w:ind w:left="426"/>
              <w:rPr>
                <w:rFonts w:ascii="宋体" w:hAnsi="宋体"/>
              </w:rPr>
            </w:pPr>
            <w:r w:rsidRPr="00FF66F4">
              <w:rPr>
                <w:rFonts w:ascii="宋体" w:hAnsi="宋体" w:hint="eastAsia"/>
              </w:rPr>
              <w:t>经费来源</w:t>
            </w:r>
          </w:p>
          <w:p w:rsidR="00DD64BB" w:rsidRDefault="00ED4BC3" w:rsidP="008A0DBC">
            <w:pPr>
              <w:spacing w:before="120"/>
              <w:ind w:left="426"/>
              <w:rPr>
                <w:rFonts w:ascii="宋体" w:hAnsi="宋体"/>
              </w:rPr>
              <w:pPrChange w:id="1325" w:author="csuheshibo@163.com" w:date="2018-10-27T13:41:00Z">
                <w:pPr>
                  <w:spacing w:before="120"/>
                  <w:ind w:left="426"/>
                </w:pPr>
              </w:pPrChange>
            </w:pPr>
            <w:ins w:id="1326" w:author="csuheshibo@163.com" w:date="2018-10-19T15:04:00Z">
              <w:r>
                <w:rPr>
                  <w:rFonts w:ascii="宋体" w:hAnsi="宋体" w:hint="eastAsia"/>
                </w:rPr>
                <w:lastRenderedPageBreak/>
                <w:t>国家自然科学基金</w:t>
              </w:r>
            </w:ins>
            <w:ins w:id="1327" w:author="csuheshibo@163.com" w:date="2018-10-19T19:18:00Z">
              <w:r w:rsidR="00F6644A">
                <w:rPr>
                  <w:rFonts w:ascii="宋体" w:hAnsi="宋体" w:hint="eastAsia"/>
                </w:rPr>
                <w:t>《</w:t>
              </w:r>
              <w:r w:rsidR="00F6644A" w:rsidRPr="0031409C">
                <w:rPr>
                  <w:rFonts w:ascii="宋体" w:hAnsi="宋体" w:cs="Times New Roman" w:hint="eastAsia"/>
                  <w:szCs w:val="24"/>
                </w:rPr>
                <w:t>复杂环境多鱼眼相机协同结构化</w:t>
              </w:r>
              <w:proofErr w:type="spellStart"/>
              <w:r w:rsidR="00F6644A" w:rsidRPr="0031409C">
                <w:rPr>
                  <w:rFonts w:ascii="宋体" w:hAnsi="宋体" w:cs="Times New Roman" w:hint="eastAsia"/>
                  <w:szCs w:val="24"/>
                </w:rPr>
                <w:t>vSLAM</w:t>
              </w:r>
              <w:proofErr w:type="spellEnd"/>
              <w:r w:rsidR="00F6644A" w:rsidRPr="0031409C">
                <w:rPr>
                  <w:rFonts w:ascii="宋体" w:hAnsi="宋体" w:cs="Times New Roman" w:hint="eastAsia"/>
                  <w:szCs w:val="24"/>
                </w:rPr>
                <w:t>及评估体系研究</w:t>
              </w:r>
              <w:r w:rsidR="00F6644A">
                <w:rPr>
                  <w:rFonts w:ascii="宋体" w:hAnsi="宋体" w:cs="Times New Roman" w:hint="eastAsia"/>
                  <w:szCs w:val="24"/>
                </w:rPr>
                <w:t>》</w:t>
              </w:r>
            </w:ins>
            <w:del w:id="1328" w:author="csuheshibo@163.com" w:date="2018-10-19T15:05:00Z">
              <w:r w:rsidR="00DD64BB" w:rsidDel="00ED4BC3">
                <w:rPr>
                  <w:rFonts w:ascii="宋体" w:hAnsi="宋体" w:hint="eastAsia"/>
                </w:rPr>
                <w:delText>科</w:delText>
              </w:r>
            </w:del>
            <w:del w:id="1329" w:author="csuheshibo@163.com" w:date="2018-10-19T15:04:00Z">
              <w:r w:rsidR="00DD64BB" w:rsidDel="00ED4BC3">
                <w:rPr>
                  <w:rFonts w:ascii="宋体" w:hAnsi="宋体" w:hint="eastAsia"/>
                </w:rPr>
                <w:delText>研项目</w:delText>
              </w:r>
            </w:del>
            <w:ins w:id="1330" w:author="csuheshibo@163.com" w:date="2018-10-19T15:04:00Z">
              <w:r>
                <w:rPr>
                  <w:rFonts w:ascii="宋体" w:hAnsi="宋体" w:hint="eastAsia"/>
                </w:rPr>
                <w:t>经费</w:t>
              </w:r>
            </w:ins>
            <w:del w:id="1331" w:author="csuheshibo@163.com" w:date="2018-10-19T15:04:00Z">
              <w:r w:rsidR="00DD64BB" w:rsidDel="00ED4BC3">
                <w:rPr>
                  <w:rFonts w:ascii="宋体" w:hAnsi="宋体" w:hint="eastAsia"/>
                </w:rPr>
                <w:delText>以及研究生培养经费</w:delText>
              </w:r>
            </w:del>
          </w:p>
          <w:p w:rsidR="00DD64BB" w:rsidRDefault="00DD64BB" w:rsidP="00DD64BB">
            <w:pPr>
              <w:numPr>
                <w:ilvl w:val="0"/>
                <w:numId w:val="14"/>
              </w:numPr>
              <w:spacing w:before="120"/>
              <w:ind w:left="426"/>
              <w:rPr>
                <w:rFonts w:ascii="宋体" w:hAnsi="宋体"/>
              </w:rPr>
            </w:pPr>
            <w:r w:rsidRPr="00B377FD">
              <w:rPr>
                <w:rFonts w:ascii="宋体" w:hAnsi="宋体" w:hint="eastAsia"/>
              </w:rPr>
              <w:t>开支预算</w:t>
            </w:r>
            <w:r>
              <w:rPr>
                <w:rFonts w:ascii="宋体" w:hAnsi="宋体" w:hint="eastAsia"/>
              </w:rPr>
              <w:t>（</w:t>
            </w:r>
            <w:r>
              <w:rPr>
                <w:rFonts w:ascii="宋体" w:hAnsi="宋体"/>
              </w:rPr>
              <w:t>元）</w:t>
            </w:r>
          </w:p>
          <w:p w:rsidR="00ED741F" w:rsidRDefault="00DD64BB" w:rsidP="00ED741F">
            <w:pPr>
              <w:numPr>
                <w:ilvl w:val="0"/>
                <w:numId w:val="15"/>
              </w:numPr>
              <w:spacing w:before="120"/>
              <w:ind w:left="851"/>
              <w:rPr>
                <w:rFonts w:ascii="宋体" w:hAnsi="宋体"/>
              </w:rPr>
            </w:pPr>
            <w:r>
              <w:rPr>
                <w:rFonts w:ascii="宋体" w:hAnsi="宋体" w:hint="eastAsia"/>
              </w:rPr>
              <w:t>设备费：</w:t>
            </w:r>
            <w:r w:rsidR="00ED741F">
              <w:rPr>
                <w:rFonts w:ascii="宋体" w:hAnsi="宋体" w:hint="eastAsia"/>
              </w:rPr>
              <w:t>1</w:t>
            </w:r>
            <w:r>
              <w:rPr>
                <w:rFonts w:ascii="宋体" w:hAnsi="宋体" w:hint="eastAsia"/>
              </w:rPr>
              <w:t>800</w:t>
            </w:r>
            <w:r w:rsidR="00FE4754">
              <w:rPr>
                <w:rFonts w:ascii="宋体" w:hAnsi="宋体" w:hint="eastAsia"/>
              </w:rPr>
              <w:t>0</w:t>
            </w:r>
          </w:p>
          <w:p w:rsidR="00ED741F" w:rsidRDefault="00ED741F" w:rsidP="00ED741F">
            <w:pPr>
              <w:spacing w:before="120"/>
              <w:ind w:left="851"/>
              <w:rPr>
                <w:rFonts w:ascii="宋体" w:hAnsi="宋体"/>
              </w:rPr>
            </w:pPr>
            <w:r>
              <w:rPr>
                <w:rFonts w:ascii="宋体" w:hAnsi="宋体" w:hint="eastAsia"/>
              </w:rPr>
              <w:t>相机设备：3000</w:t>
            </w:r>
          </w:p>
          <w:p w:rsidR="00ED741F" w:rsidRPr="00ED741F" w:rsidRDefault="00F833AD" w:rsidP="00ED741F">
            <w:pPr>
              <w:spacing w:before="120"/>
              <w:ind w:left="851"/>
              <w:rPr>
                <w:rFonts w:ascii="宋体" w:hAnsi="宋体"/>
              </w:rPr>
            </w:pPr>
            <w:r>
              <w:rPr>
                <w:rFonts w:ascii="宋体" w:hAnsi="宋体" w:hint="eastAsia"/>
              </w:rPr>
              <w:t>存储设备：3000</w:t>
            </w:r>
          </w:p>
          <w:p w:rsidR="00DD64BB" w:rsidRDefault="00DD64BB" w:rsidP="00DD64BB">
            <w:pPr>
              <w:spacing w:before="120"/>
              <w:ind w:left="851"/>
              <w:rPr>
                <w:rFonts w:ascii="宋体" w:hAnsi="宋体"/>
              </w:rPr>
            </w:pPr>
            <w:r>
              <w:rPr>
                <w:rFonts w:ascii="宋体" w:hAnsi="宋体" w:hint="eastAsia"/>
              </w:rPr>
              <w:t>电脑</w:t>
            </w:r>
            <w:r>
              <w:rPr>
                <w:rFonts w:ascii="宋体" w:hAnsi="宋体"/>
              </w:rPr>
              <w:t>主机、</w:t>
            </w:r>
            <w:r>
              <w:rPr>
                <w:rFonts w:ascii="宋体" w:hAnsi="宋体" w:hint="eastAsia"/>
              </w:rPr>
              <w:t>显示器</w:t>
            </w:r>
            <w:r>
              <w:rPr>
                <w:rFonts w:ascii="宋体" w:hAnsi="宋体"/>
              </w:rPr>
              <w:t>以及外部设备</w:t>
            </w:r>
            <w:r>
              <w:rPr>
                <w:rFonts w:ascii="宋体" w:hAnsi="宋体" w:hint="eastAsia"/>
              </w:rPr>
              <w:t>：</w:t>
            </w:r>
            <w:r w:rsidR="00F833AD">
              <w:rPr>
                <w:rFonts w:ascii="宋体" w:hAnsi="宋体" w:hint="eastAsia"/>
              </w:rPr>
              <w:t>12</w:t>
            </w:r>
            <w:r>
              <w:rPr>
                <w:rFonts w:ascii="宋体" w:hAnsi="宋体" w:hint="eastAsia"/>
              </w:rPr>
              <w:t>000</w:t>
            </w:r>
          </w:p>
          <w:p w:rsidR="00DD64BB" w:rsidRDefault="00DD64BB" w:rsidP="00DD64BB">
            <w:pPr>
              <w:numPr>
                <w:ilvl w:val="0"/>
                <w:numId w:val="15"/>
              </w:numPr>
              <w:spacing w:before="120"/>
              <w:ind w:left="851"/>
              <w:rPr>
                <w:rFonts w:ascii="宋体" w:hAnsi="宋体"/>
              </w:rPr>
            </w:pPr>
            <w:r>
              <w:rPr>
                <w:rFonts w:ascii="宋体" w:hAnsi="宋体" w:hint="eastAsia"/>
              </w:rPr>
              <w:t>论文发表版面费：</w:t>
            </w:r>
            <w:ins w:id="1332" w:author="csuheshibo@163.com" w:date="2018-10-19T15:05:00Z">
              <w:r w:rsidR="00ED4BC3">
                <w:rPr>
                  <w:rFonts w:ascii="宋体" w:hAnsi="宋体"/>
                </w:rPr>
                <w:t>3</w:t>
              </w:r>
            </w:ins>
            <w:del w:id="1333" w:author="csuheshibo@163.com" w:date="2018-10-19T15:05:00Z">
              <w:r w:rsidDel="00ED4BC3">
                <w:rPr>
                  <w:rFonts w:ascii="宋体" w:hAnsi="宋体" w:hint="eastAsia"/>
                </w:rPr>
                <w:delText>2</w:delText>
              </w:r>
            </w:del>
            <w:r>
              <w:rPr>
                <w:rFonts w:ascii="宋体" w:hAnsi="宋体" w:hint="eastAsia"/>
              </w:rPr>
              <w:t>000</w:t>
            </w:r>
          </w:p>
          <w:p w:rsidR="00ED741F" w:rsidDel="00ED4BC3" w:rsidRDefault="00ED741F" w:rsidP="00DD64BB">
            <w:pPr>
              <w:numPr>
                <w:ilvl w:val="0"/>
                <w:numId w:val="15"/>
              </w:numPr>
              <w:spacing w:before="120"/>
              <w:ind w:left="851"/>
              <w:rPr>
                <w:del w:id="1334" w:author="csuheshibo@163.com" w:date="2018-10-19T15:05:00Z"/>
                <w:rFonts w:ascii="宋体" w:hAnsi="宋体"/>
              </w:rPr>
            </w:pPr>
            <w:del w:id="1335" w:author="csuheshibo@163.com" w:date="2018-10-19T15:05:00Z">
              <w:r w:rsidDel="00ED4BC3">
                <w:rPr>
                  <w:rFonts w:ascii="宋体" w:hAnsi="宋体" w:hint="eastAsia"/>
                </w:rPr>
                <w:delText>目标物体模型费：1000</w:delText>
              </w:r>
            </w:del>
          </w:p>
          <w:p w:rsidR="00DD64BB" w:rsidRDefault="00DD64BB" w:rsidP="00DD64BB">
            <w:pPr>
              <w:numPr>
                <w:ilvl w:val="0"/>
                <w:numId w:val="15"/>
              </w:numPr>
              <w:spacing w:before="120"/>
              <w:ind w:left="851"/>
              <w:rPr>
                <w:rFonts w:ascii="宋体" w:hAnsi="宋体"/>
              </w:rPr>
            </w:pPr>
            <w:r>
              <w:rPr>
                <w:rFonts w:ascii="宋体" w:hAnsi="宋体" w:hint="eastAsia"/>
              </w:rPr>
              <w:t>资料费：</w:t>
            </w:r>
            <w:ins w:id="1336" w:author="csuheshibo@163.com" w:date="2018-10-19T15:06:00Z">
              <w:r w:rsidR="00ED4BC3">
                <w:rPr>
                  <w:rFonts w:ascii="宋体" w:hAnsi="宋体"/>
                </w:rPr>
                <w:t>10</w:t>
              </w:r>
            </w:ins>
            <w:del w:id="1337" w:author="csuheshibo@163.com" w:date="2018-10-19T15:06:00Z">
              <w:r w:rsidDel="00ED4BC3">
                <w:rPr>
                  <w:rFonts w:ascii="宋体" w:hAnsi="宋体" w:hint="eastAsia"/>
                </w:rPr>
                <w:delText>3</w:delText>
              </w:r>
            </w:del>
            <w:r>
              <w:rPr>
                <w:rFonts w:ascii="宋体" w:hAnsi="宋体" w:hint="eastAsia"/>
              </w:rPr>
              <w:t>00</w:t>
            </w:r>
          </w:p>
          <w:p w:rsidR="00DD64BB" w:rsidRPr="00CF7D48" w:rsidRDefault="00DD64BB" w:rsidP="00DD64BB">
            <w:pPr>
              <w:numPr>
                <w:ilvl w:val="0"/>
                <w:numId w:val="15"/>
              </w:numPr>
              <w:spacing w:before="120"/>
              <w:ind w:left="851"/>
              <w:rPr>
                <w:rFonts w:ascii="宋体" w:hAnsi="宋体"/>
              </w:rPr>
            </w:pPr>
            <w:r w:rsidRPr="00CF7D48">
              <w:rPr>
                <w:rFonts w:ascii="宋体" w:hAnsi="宋体" w:hint="eastAsia"/>
              </w:rPr>
              <w:t>其他费用：</w:t>
            </w:r>
            <w:ins w:id="1338" w:author="csuheshibo@163.com" w:date="2018-10-19T15:06:00Z">
              <w:r w:rsidR="00ED4BC3">
                <w:rPr>
                  <w:rFonts w:ascii="宋体" w:hAnsi="宋体"/>
                </w:rPr>
                <w:t>10</w:t>
              </w:r>
            </w:ins>
            <w:del w:id="1339" w:author="csuheshibo@163.com" w:date="2018-10-19T15:06:00Z">
              <w:r w:rsidRPr="00CF7D48" w:rsidDel="00ED4BC3">
                <w:rPr>
                  <w:rFonts w:ascii="宋体" w:hAnsi="宋体" w:hint="eastAsia"/>
                </w:rPr>
                <w:delText>3</w:delText>
              </w:r>
            </w:del>
            <w:r w:rsidRPr="00CF7D48">
              <w:rPr>
                <w:rFonts w:ascii="宋体" w:hAnsi="宋体" w:hint="eastAsia"/>
              </w:rPr>
              <w:t>00</w:t>
            </w:r>
          </w:p>
          <w:p w:rsidR="00FE4754" w:rsidRPr="00DF7206" w:rsidRDefault="00004036" w:rsidP="00DD64BB">
            <w:r>
              <w:rPr>
                <w:rFonts w:hint="eastAsia"/>
              </w:rPr>
              <w:t xml:space="preserve">    </w:t>
            </w:r>
            <w:r w:rsidR="00F8089F">
              <w:rPr>
                <w:rFonts w:hint="eastAsia"/>
              </w:rPr>
              <w:t>总计：</w:t>
            </w:r>
            <w:r w:rsidR="00F8089F">
              <w:rPr>
                <w:rFonts w:hint="eastAsia"/>
              </w:rPr>
              <w:t>2</w:t>
            </w:r>
            <w:ins w:id="1340" w:author="csuheshibo@163.com" w:date="2018-10-19T15:06:00Z">
              <w:r w:rsidR="00ED4BC3">
                <w:t>30</w:t>
              </w:r>
            </w:ins>
            <w:del w:id="1341" w:author="csuheshibo@163.com" w:date="2018-10-19T15:06:00Z">
              <w:r w:rsidR="00F8089F" w:rsidDel="00ED4BC3">
                <w:rPr>
                  <w:rFonts w:hint="eastAsia"/>
                </w:rPr>
                <w:delText>16</w:delText>
              </w:r>
            </w:del>
            <w:r w:rsidR="00F8089F">
              <w:rPr>
                <w:rFonts w:hint="eastAsia"/>
              </w:rPr>
              <w:t>00</w:t>
            </w:r>
          </w:p>
        </w:tc>
      </w:tr>
    </w:tbl>
    <w:p w:rsidR="0093778F" w:rsidRDefault="0093778F" w:rsidP="00FE4754">
      <w:pPr>
        <w:spacing w:line="240" w:lineRule="auto"/>
        <w:rPr>
          <w:rFonts w:eastAsia="黑体" w:cs="Times New Roman"/>
          <w:szCs w:val="24"/>
        </w:rPr>
      </w:pPr>
    </w:p>
    <w:p w:rsidR="0093778F" w:rsidDel="004A40E6" w:rsidRDefault="0093778F">
      <w:pPr>
        <w:widowControl/>
        <w:spacing w:line="240" w:lineRule="auto"/>
        <w:jc w:val="left"/>
        <w:rPr>
          <w:del w:id="1342" w:author="csuheshibo@163.com" w:date="2018-10-23T16:59:00Z"/>
          <w:rFonts w:eastAsia="黑体" w:cs="Times New Roman"/>
          <w:szCs w:val="24"/>
        </w:rPr>
      </w:pPr>
      <w:del w:id="1343" w:author="csuheshibo@163.com" w:date="2018-10-19T15:06:00Z">
        <w:r w:rsidDel="00ED4BC3">
          <w:rPr>
            <w:rFonts w:eastAsia="黑体" w:cs="Times New Roman"/>
            <w:szCs w:val="24"/>
          </w:rPr>
          <w:lastRenderedPageBreak/>
          <w:br w:type="page"/>
        </w:r>
      </w:del>
    </w:p>
    <w:p w:rsidR="00A61CE5" w:rsidRDefault="00FE4754" w:rsidP="009921B3">
      <w:pPr>
        <w:spacing w:line="240" w:lineRule="auto"/>
        <w:rPr>
          <w:rFonts w:eastAsia="黑体" w:cs="Times New Roman"/>
          <w:szCs w:val="24"/>
        </w:rPr>
      </w:pPr>
      <w:r w:rsidRPr="00FE4754">
        <w:rPr>
          <w:rFonts w:eastAsia="黑体" w:cs="Times New Roman" w:hint="eastAsia"/>
          <w:szCs w:val="24"/>
        </w:rPr>
        <w:t>8</w:t>
      </w:r>
      <w:r w:rsidRPr="00FE4754">
        <w:rPr>
          <w:rFonts w:eastAsia="黑体" w:cs="Times New Roman" w:hint="eastAsia"/>
          <w:szCs w:val="24"/>
        </w:rPr>
        <w:t>．工作计划（含实验、实践、设计、写作）</w:t>
      </w:r>
      <w:bookmarkStart w:id="1344" w:name="_GoBack"/>
      <w:bookmarkEnd w:id="1344"/>
    </w:p>
    <w:tbl>
      <w:tblPr>
        <w:tblStyle w:val="aa"/>
        <w:tblW w:w="0" w:type="auto"/>
        <w:tblLook w:val="04A0" w:firstRow="1" w:lastRow="0" w:firstColumn="1" w:lastColumn="0" w:noHBand="0" w:noVBand="1"/>
        <w:tblPrChange w:id="1345" w:author="csuheshibo@163.com" w:date="2018-10-23T17:02:00Z">
          <w:tblPr>
            <w:tblStyle w:val="aa"/>
            <w:tblW w:w="0" w:type="auto"/>
            <w:tblLook w:val="04A0" w:firstRow="1" w:lastRow="0" w:firstColumn="1" w:lastColumn="0" w:noHBand="0" w:noVBand="1"/>
          </w:tblPr>
        </w:tblPrChange>
      </w:tblPr>
      <w:tblGrid>
        <w:gridCol w:w="829"/>
        <w:gridCol w:w="1894"/>
        <w:gridCol w:w="743"/>
        <w:gridCol w:w="696"/>
        <w:gridCol w:w="1941"/>
        <w:gridCol w:w="2193"/>
        <w:tblGridChange w:id="1346">
          <w:tblGrid>
            <w:gridCol w:w="835"/>
            <w:gridCol w:w="1987"/>
            <w:gridCol w:w="768"/>
            <w:gridCol w:w="800"/>
            <w:gridCol w:w="1595"/>
            <w:gridCol w:w="2311"/>
          </w:tblGrid>
        </w:tblGridChange>
      </w:tblGrid>
      <w:tr w:rsidR="00DE7989" w:rsidTr="004A40E6">
        <w:tc>
          <w:tcPr>
            <w:tcW w:w="835" w:type="dxa"/>
            <w:tcPrChange w:id="1347" w:author="csuheshibo@163.com" w:date="2018-10-23T17:02:00Z">
              <w:tcPr>
                <w:tcW w:w="835" w:type="dxa"/>
              </w:tcPr>
            </w:tcPrChange>
          </w:tcPr>
          <w:p w:rsidR="00DE7989" w:rsidRDefault="00DE7989" w:rsidP="00DD59BB">
            <w:pPr>
              <w:rPr>
                <w:rFonts w:eastAsia="黑体" w:cs="Times New Roman"/>
                <w:szCs w:val="24"/>
              </w:rPr>
            </w:pPr>
            <w:r w:rsidRPr="00FE4754">
              <w:rPr>
                <w:rFonts w:hint="eastAsia"/>
                <w:b/>
                <w:sz w:val="21"/>
                <w:szCs w:val="21"/>
              </w:rPr>
              <w:t>序号</w:t>
            </w:r>
          </w:p>
        </w:tc>
        <w:tc>
          <w:tcPr>
            <w:tcW w:w="1976" w:type="dxa"/>
            <w:tcPrChange w:id="1348" w:author="csuheshibo@163.com" w:date="2018-10-23T17:02:00Z">
              <w:tcPr>
                <w:tcW w:w="1987" w:type="dxa"/>
              </w:tcPr>
            </w:tcPrChange>
          </w:tcPr>
          <w:p w:rsidR="00DE7989" w:rsidRDefault="00DE7989" w:rsidP="00DD59BB">
            <w:pPr>
              <w:rPr>
                <w:rFonts w:eastAsia="黑体" w:cs="Times New Roman"/>
                <w:szCs w:val="24"/>
              </w:rPr>
            </w:pPr>
            <w:r w:rsidRPr="00FE4754">
              <w:rPr>
                <w:rFonts w:hint="eastAsia"/>
                <w:b/>
                <w:sz w:val="21"/>
                <w:szCs w:val="21"/>
              </w:rPr>
              <w:t>阶段及内容</w:t>
            </w:r>
          </w:p>
        </w:tc>
        <w:tc>
          <w:tcPr>
            <w:tcW w:w="1153" w:type="dxa"/>
            <w:gridSpan w:val="2"/>
            <w:tcPrChange w:id="1349" w:author="csuheshibo@163.com" w:date="2018-10-23T17:02:00Z">
              <w:tcPr>
                <w:tcW w:w="1568" w:type="dxa"/>
                <w:gridSpan w:val="2"/>
              </w:tcPr>
            </w:tcPrChange>
          </w:tcPr>
          <w:p w:rsidR="00DE7989" w:rsidRPr="00FE4754" w:rsidRDefault="00DE7989" w:rsidP="00DE7989">
            <w:pPr>
              <w:pStyle w:val="ae"/>
              <w:jc w:val="center"/>
              <w:rPr>
                <w:b/>
              </w:rPr>
            </w:pPr>
            <w:r w:rsidRPr="00FE4754">
              <w:rPr>
                <w:rFonts w:hint="eastAsia"/>
                <w:b/>
              </w:rPr>
              <w:t>工作量估计</w:t>
            </w:r>
          </w:p>
          <w:p w:rsidR="00DE7989" w:rsidRDefault="00DE7989" w:rsidP="00DE7989">
            <w:pPr>
              <w:rPr>
                <w:rFonts w:eastAsia="黑体" w:cs="Times New Roman"/>
                <w:szCs w:val="24"/>
              </w:rPr>
            </w:pPr>
            <w:r w:rsidRPr="00FE4754">
              <w:rPr>
                <w:rFonts w:hint="eastAsia"/>
                <w:b/>
              </w:rPr>
              <w:t>（时数</w:t>
            </w:r>
            <w:r w:rsidRPr="00FE4754">
              <w:rPr>
                <w:rFonts w:hint="eastAsia"/>
              </w:rPr>
              <w:t>）</w:t>
            </w:r>
          </w:p>
        </w:tc>
        <w:tc>
          <w:tcPr>
            <w:tcW w:w="2035" w:type="dxa"/>
            <w:tcPrChange w:id="1350" w:author="csuheshibo@163.com" w:date="2018-10-23T17:02:00Z">
              <w:tcPr>
                <w:tcW w:w="1595" w:type="dxa"/>
              </w:tcPr>
            </w:tcPrChange>
          </w:tcPr>
          <w:p w:rsidR="00DE7989" w:rsidRDefault="00DE7989" w:rsidP="00DD59BB">
            <w:pPr>
              <w:rPr>
                <w:rFonts w:eastAsia="黑体" w:cs="Times New Roman"/>
                <w:szCs w:val="24"/>
              </w:rPr>
            </w:pPr>
            <w:r w:rsidRPr="00FE4754">
              <w:rPr>
                <w:rFonts w:hint="eastAsia"/>
                <w:b/>
                <w:sz w:val="21"/>
                <w:szCs w:val="21"/>
              </w:rPr>
              <w:t>起讫日期</w:t>
            </w:r>
          </w:p>
        </w:tc>
        <w:tc>
          <w:tcPr>
            <w:tcW w:w="2297" w:type="dxa"/>
            <w:tcPrChange w:id="1351" w:author="csuheshibo@163.com" w:date="2018-10-23T17:02:00Z">
              <w:tcPr>
                <w:tcW w:w="2311" w:type="dxa"/>
              </w:tcPr>
            </w:tcPrChange>
          </w:tcPr>
          <w:p w:rsidR="00DE7989" w:rsidRDefault="00DE7989" w:rsidP="00DE7989">
            <w:pPr>
              <w:jc w:val="center"/>
              <w:rPr>
                <w:rFonts w:eastAsia="黑体" w:cs="Times New Roman"/>
                <w:szCs w:val="24"/>
              </w:rPr>
            </w:pPr>
            <w:r w:rsidRPr="00FE4754">
              <w:rPr>
                <w:rFonts w:hint="eastAsia"/>
                <w:b/>
                <w:sz w:val="21"/>
                <w:szCs w:val="21"/>
              </w:rPr>
              <w:t>阶段成果形式</w:t>
            </w:r>
          </w:p>
        </w:tc>
      </w:tr>
      <w:tr w:rsidR="00DE7989" w:rsidTr="004A40E6">
        <w:tc>
          <w:tcPr>
            <w:tcW w:w="835" w:type="dxa"/>
            <w:tcPrChange w:id="1352" w:author="csuheshibo@163.com" w:date="2018-10-23T17:02:00Z">
              <w:tcPr>
                <w:tcW w:w="835" w:type="dxa"/>
              </w:tcPr>
            </w:tcPrChange>
          </w:tcPr>
          <w:p w:rsidR="00DE7989" w:rsidRDefault="00DE7989" w:rsidP="00DE7989">
            <w:pPr>
              <w:jc w:val="center"/>
              <w:rPr>
                <w:b/>
                <w:sz w:val="21"/>
                <w:szCs w:val="21"/>
              </w:rPr>
            </w:pPr>
            <w:r>
              <w:rPr>
                <w:rFonts w:hint="eastAsia"/>
                <w:b/>
                <w:sz w:val="21"/>
                <w:szCs w:val="21"/>
              </w:rPr>
              <w:t>（</w:t>
            </w:r>
            <w:r>
              <w:rPr>
                <w:rFonts w:hint="eastAsia"/>
                <w:b/>
                <w:sz w:val="21"/>
                <w:szCs w:val="21"/>
              </w:rPr>
              <w:t>1</w:t>
            </w:r>
            <w:r>
              <w:rPr>
                <w:rFonts w:hint="eastAsia"/>
                <w:b/>
                <w:sz w:val="21"/>
                <w:szCs w:val="21"/>
              </w:rPr>
              <w:t>）</w:t>
            </w:r>
          </w:p>
          <w:p w:rsidR="00DE7989" w:rsidRDefault="00DE7989" w:rsidP="00DD59BB">
            <w:pPr>
              <w:rPr>
                <w:rFonts w:eastAsia="黑体" w:cs="Times New Roman"/>
                <w:szCs w:val="24"/>
              </w:rPr>
            </w:pPr>
          </w:p>
        </w:tc>
        <w:tc>
          <w:tcPr>
            <w:tcW w:w="1976" w:type="dxa"/>
            <w:tcPrChange w:id="1353" w:author="csuheshibo@163.com" w:date="2018-10-23T17:02:00Z">
              <w:tcPr>
                <w:tcW w:w="1987" w:type="dxa"/>
              </w:tcPr>
            </w:tcPrChange>
          </w:tcPr>
          <w:p w:rsidR="00DE7989" w:rsidRDefault="00DE7989" w:rsidP="00DE7989">
            <w:pPr>
              <w:jc w:val="left"/>
              <w:rPr>
                <w:b/>
                <w:sz w:val="21"/>
                <w:szCs w:val="21"/>
              </w:rPr>
            </w:pPr>
            <w:r>
              <w:rPr>
                <w:rFonts w:hint="eastAsia"/>
                <w:b/>
                <w:sz w:val="21"/>
                <w:szCs w:val="21"/>
              </w:rPr>
              <w:t>理论研究，查阅相关文献资料</w:t>
            </w:r>
          </w:p>
          <w:p w:rsidR="00DE7989" w:rsidRPr="00DE7989" w:rsidRDefault="00DE7989" w:rsidP="00DD59BB">
            <w:pPr>
              <w:rPr>
                <w:rFonts w:eastAsia="黑体" w:cs="Times New Roman"/>
                <w:szCs w:val="24"/>
              </w:rPr>
            </w:pPr>
          </w:p>
        </w:tc>
        <w:tc>
          <w:tcPr>
            <w:tcW w:w="1153" w:type="dxa"/>
            <w:gridSpan w:val="2"/>
            <w:tcPrChange w:id="1354" w:author="csuheshibo@163.com" w:date="2018-10-23T17:02:00Z">
              <w:tcPr>
                <w:tcW w:w="1568" w:type="dxa"/>
                <w:gridSpan w:val="2"/>
              </w:tcPr>
            </w:tcPrChange>
          </w:tcPr>
          <w:p w:rsidR="00DE7989" w:rsidRDefault="00DE7989" w:rsidP="00DE7989">
            <w:pPr>
              <w:pStyle w:val="ae"/>
              <w:jc w:val="center"/>
              <w:rPr>
                <w:b/>
              </w:rPr>
            </w:pPr>
            <w:r>
              <w:rPr>
                <w:rFonts w:hint="eastAsia"/>
                <w:b/>
              </w:rPr>
              <w:t>200</w:t>
            </w:r>
          </w:p>
          <w:p w:rsidR="00DE7989" w:rsidRDefault="00DE7989" w:rsidP="00DE7989">
            <w:pPr>
              <w:pStyle w:val="ae"/>
              <w:rPr>
                <w:b/>
              </w:rPr>
            </w:pPr>
          </w:p>
          <w:p w:rsidR="00DE7989" w:rsidRDefault="00DE7989" w:rsidP="00DD59BB">
            <w:pPr>
              <w:rPr>
                <w:rFonts w:eastAsia="黑体" w:cs="Times New Roman"/>
                <w:szCs w:val="24"/>
              </w:rPr>
            </w:pPr>
          </w:p>
        </w:tc>
        <w:tc>
          <w:tcPr>
            <w:tcW w:w="2035" w:type="dxa"/>
            <w:tcPrChange w:id="1355" w:author="csuheshibo@163.com" w:date="2018-10-23T17:02:00Z">
              <w:tcPr>
                <w:tcW w:w="1595" w:type="dxa"/>
              </w:tcPr>
            </w:tcPrChange>
          </w:tcPr>
          <w:p w:rsidR="00DE7989" w:rsidRDefault="00DE7989" w:rsidP="00DE7989">
            <w:pPr>
              <w:jc w:val="center"/>
              <w:rPr>
                <w:b/>
                <w:sz w:val="21"/>
                <w:szCs w:val="21"/>
              </w:rPr>
            </w:pPr>
            <w:r>
              <w:rPr>
                <w:rFonts w:hint="eastAsia"/>
                <w:b/>
                <w:sz w:val="21"/>
                <w:szCs w:val="21"/>
              </w:rPr>
              <w:t>201</w:t>
            </w:r>
            <w:r>
              <w:rPr>
                <w:b/>
                <w:sz w:val="21"/>
                <w:szCs w:val="21"/>
              </w:rPr>
              <w:t>8</w:t>
            </w:r>
            <w:r>
              <w:rPr>
                <w:rFonts w:hint="eastAsia"/>
                <w:b/>
                <w:sz w:val="21"/>
                <w:szCs w:val="21"/>
              </w:rPr>
              <w:t>-1</w:t>
            </w:r>
            <w:r>
              <w:rPr>
                <w:b/>
                <w:sz w:val="21"/>
                <w:szCs w:val="21"/>
              </w:rPr>
              <w:t>0</w:t>
            </w:r>
            <w:r>
              <w:rPr>
                <w:rFonts w:hint="eastAsia"/>
                <w:b/>
                <w:sz w:val="21"/>
                <w:szCs w:val="21"/>
              </w:rPr>
              <w:t>至</w:t>
            </w:r>
            <w:r>
              <w:rPr>
                <w:rFonts w:hint="eastAsia"/>
                <w:b/>
                <w:sz w:val="21"/>
                <w:szCs w:val="21"/>
              </w:rPr>
              <w:t>201</w:t>
            </w:r>
            <w:r>
              <w:rPr>
                <w:b/>
                <w:sz w:val="21"/>
                <w:szCs w:val="21"/>
              </w:rPr>
              <w:t>8</w:t>
            </w:r>
            <w:r>
              <w:rPr>
                <w:rFonts w:hint="eastAsia"/>
                <w:b/>
                <w:sz w:val="21"/>
                <w:szCs w:val="21"/>
              </w:rPr>
              <w:t>-12</w:t>
            </w:r>
          </w:p>
          <w:p w:rsidR="00DE7989" w:rsidRDefault="00DE7989" w:rsidP="00DD59BB">
            <w:pPr>
              <w:rPr>
                <w:rFonts w:eastAsia="黑体" w:cs="Times New Roman"/>
                <w:szCs w:val="24"/>
              </w:rPr>
            </w:pPr>
          </w:p>
        </w:tc>
        <w:tc>
          <w:tcPr>
            <w:tcW w:w="2297" w:type="dxa"/>
            <w:tcPrChange w:id="1356" w:author="csuheshibo@163.com" w:date="2018-10-23T17:02:00Z">
              <w:tcPr>
                <w:tcW w:w="2311" w:type="dxa"/>
              </w:tcPr>
            </w:tcPrChange>
          </w:tcPr>
          <w:p w:rsidR="00DE7989" w:rsidRPr="00DE7989" w:rsidRDefault="00DE7989" w:rsidP="00DE7989">
            <w:pPr>
              <w:jc w:val="left"/>
              <w:rPr>
                <w:b/>
                <w:sz w:val="21"/>
                <w:szCs w:val="21"/>
              </w:rPr>
            </w:pPr>
            <w:r>
              <w:rPr>
                <w:rFonts w:hint="eastAsia"/>
                <w:b/>
                <w:sz w:val="21"/>
                <w:szCs w:val="21"/>
              </w:rPr>
              <w:t>深入理解运动恢复结构，信息融合原理等，并了解课题相关的理论知识。</w:t>
            </w:r>
          </w:p>
        </w:tc>
      </w:tr>
      <w:tr w:rsidR="00DE7989" w:rsidTr="004A40E6">
        <w:tc>
          <w:tcPr>
            <w:tcW w:w="835" w:type="dxa"/>
            <w:tcPrChange w:id="1357" w:author="csuheshibo@163.com" w:date="2018-10-23T17:02:00Z">
              <w:tcPr>
                <w:tcW w:w="835" w:type="dxa"/>
              </w:tcPr>
            </w:tcPrChange>
          </w:tcPr>
          <w:p w:rsidR="00DE7989" w:rsidRDefault="00DE7989" w:rsidP="00DE7989">
            <w:pPr>
              <w:jc w:val="center"/>
              <w:rPr>
                <w:b/>
                <w:sz w:val="21"/>
                <w:szCs w:val="21"/>
              </w:rPr>
            </w:pPr>
            <w:r>
              <w:rPr>
                <w:rFonts w:hint="eastAsia"/>
                <w:b/>
                <w:sz w:val="21"/>
                <w:szCs w:val="21"/>
              </w:rPr>
              <w:t>（</w:t>
            </w:r>
            <w:r>
              <w:rPr>
                <w:b/>
                <w:sz w:val="21"/>
                <w:szCs w:val="21"/>
              </w:rPr>
              <w:t>2</w:t>
            </w:r>
            <w:r>
              <w:rPr>
                <w:rFonts w:hint="eastAsia"/>
                <w:b/>
                <w:sz w:val="21"/>
                <w:szCs w:val="21"/>
              </w:rPr>
              <w:t>）</w:t>
            </w:r>
          </w:p>
          <w:p w:rsidR="00DE7989" w:rsidRDefault="00DE7989" w:rsidP="00DD59BB">
            <w:pPr>
              <w:rPr>
                <w:rFonts w:eastAsia="黑体" w:cs="Times New Roman"/>
                <w:szCs w:val="24"/>
              </w:rPr>
            </w:pPr>
          </w:p>
        </w:tc>
        <w:tc>
          <w:tcPr>
            <w:tcW w:w="1976" w:type="dxa"/>
            <w:tcPrChange w:id="1358" w:author="csuheshibo@163.com" w:date="2018-10-23T17:02:00Z">
              <w:tcPr>
                <w:tcW w:w="1987" w:type="dxa"/>
              </w:tcPr>
            </w:tcPrChange>
          </w:tcPr>
          <w:p w:rsidR="00DE7989" w:rsidRDefault="00DE7989" w:rsidP="00DE7989">
            <w:pPr>
              <w:jc w:val="left"/>
              <w:rPr>
                <w:b/>
                <w:sz w:val="21"/>
                <w:szCs w:val="21"/>
              </w:rPr>
            </w:pPr>
            <w:r>
              <w:rPr>
                <w:rFonts w:hint="eastAsia"/>
                <w:b/>
                <w:sz w:val="21"/>
                <w:szCs w:val="21"/>
              </w:rPr>
              <w:t>运行运动恢复结构初步</w:t>
            </w:r>
            <w:r>
              <w:rPr>
                <w:rFonts w:hint="eastAsia"/>
                <w:b/>
                <w:sz w:val="21"/>
                <w:szCs w:val="21"/>
              </w:rPr>
              <w:t>demo</w:t>
            </w:r>
          </w:p>
          <w:p w:rsidR="00DE7989" w:rsidRPr="00DE7989" w:rsidRDefault="00DE7989" w:rsidP="00DD59BB">
            <w:pPr>
              <w:rPr>
                <w:rFonts w:eastAsia="黑体" w:cs="Times New Roman"/>
                <w:szCs w:val="24"/>
              </w:rPr>
            </w:pPr>
          </w:p>
        </w:tc>
        <w:tc>
          <w:tcPr>
            <w:tcW w:w="1153" w:type="dxa"/>
            <w:gridSpan w:val="2"/>
            <w:tcPrChange w:id="1359" w:author="csuheshibo@163.com" w:date="2018-10-23T17:02:00Z">
              <w:tcPr>
                <w:tcW w:w="1568" w:type="dxa"/>
                <w:gridSpan w:val="2"/>
              </w:tcPr>
            </w:tcPrChange>
          </w:tcPr>
          <w:p w:rsidR="00DE7989" w:rsidRDefault="00DE7989" w:rsidP="00DE7989">
            <w:pPr>
              <w:pStyle w:val="ae"/>
              <w:jc w:val="center"/>
              <w:rPr>
                <w:b/>
              </w:rPr>
            </w:pPr>
            <w:r>
              <w:rPr>
                <w:b/>
              </w:rPr>
              <w:t>4</w:t>
            </w:r>
            <w:r>
              <w:rPr>
                <w:rFonts w:hint="eastAsia"/>
                <w:b/>
              </w:rPr>
              <w:t>00</w:t>
            </w:r>
          </w:p>
          <w:p w:rsidR="00DE7989" w:rsidRDefault="00DE7989" w:rsidP="00DD59BB">
            <w:pPr>
              <w:rPr>
                <w:rFonts w:eastAsia="黑体" w:cs="Times New Roman"/>
                <w:szCs w:val="24"/>
              </w:rPr>
            </w:pPr>
          </w:p>
        </w:tc>
        <w:tc>
          <w:tcPr>
            <w:tcW w:w="2035" w:type="dxa"/>
            <w:tcPrChange w:id="1360" w:author="csuheshibo@163.com" w:date="2018-10-23T17:02:00Z">
              <w:tcPr>
                <w:tcW w:w="1595" w:type="dxa"/>
              </w:tcPr>
            </w:tcPrChange>
          </w:tcPr>
          <w:p w:rsidR="00DE7989" w:rsidRDefault="00DE7989" w:rsidP="00DE7989">
            <w:pPr>
              <w:jc w:val="center"/>
              <w:rPr>
                <w:b/>
                <w:sz w:val="21"/>
                <w:szCs w:val="21"/>
              </w:rPr>
            </w:pPr>
            <w:r>
              <w:rPr>
                <w:rFonts w:hint="eastAsia"/>
                <w:b/>
                <w:sz w:val="21"/>
                <w:szCs w:val="21"/>
              </w:rPr>
              <w:t>201</w:t>
            </w:r>
            <w:r>
              <w:rPr>
                <w:b/>
                <w:sz w:val="21"/>
                <w:szCs w:val="21"/>
              </w:rPr>
              <w:t>8</w:t>
            </w:r>
            <w:r>
              <w:rPr>
                <w:rFonts w:hint="eastAsia"/>
                <w:b/>
                <w:sz w:val="21"/>
                <w:szCs w:val="21"/>
              </w:rPr>
              <w:t>-12</w:t>
            </w:r>
            <w:r>
              <w:rPr>
                <w:rFonts w:hint="eastAsia"/>
                <w:b/>
                <w:sz w:val="21"/>
                <w:szCs w:val="21"/>
              </w:rPr>
              <w:t>至</w:t>
            </w:r>
            <w:r>
              <w:rPr>
                <w:rFonts w:hint="eastAsia"/>
                <w:b/>
                <w:sz w:val="21"/>
                <w:szCs w:val="21"/>
              </w:rPr>
              <w:t>201</w:t>
            </w:r>
            <w:r>
              <w:rPr>
                <w:b/>
                <w:sz w:val="21"/>
                <w:szCs w:val="21"/>
              </w:rPr>
              <w:t>9</w:t>
            </w:r>
            <w:r>
              <w:rPr>
                <w:rFonts w:hint="eastAsia"/>
                <w:b/>
                <w:sz w:val="21"/>
                <w:szCs w:val="21"/>
              </w:rPr>
              <w:t>-1</w:t>
            </w:r>
          </w:p>
          <w:p w:rsidR="00DE7989" w:rsidRDefault="00DE7989" w:rsidP="00DD59BB">
            <w:pPr>
              <w:rPr>
                <w:rFonts w:eastAsia="黑体" w:cs="Times New Roman"/>
                <w:szCs w:val="24"/>
              </w:rPr>
            </w:pPr>
          </w:p>
        </w:tc>
        <w:tc>
          <w:tcPr>
            <w:tcW w:w="2297" w:type="dxa"/>
            <w:tcPrChange w:id="1361" w:author="csuheshibo@163.com" w:date="2018-10-23T17:02:00Z">
              <w:tcPr>
                <w:tcW w:w="2311" w:type="dxa"/>
              </w:tcPr>
            </w:tcPrChange>
          </w:tcPr>
          <w:p w:rsidR="00DE7989" w:rsidRPr="00DE7989" w:rsidRDefault="00DE7989" w:rsidP="00DE7989">
            <w:pPr>
              <w:jc w:val="left"/>
              <w:rPr>
                <w:b/>
                <w:sz w:val="21"/>
                <w:szCs w:val="21"/>
              </w:rPr>
            </w:pPr>
            <w:r>
              <w:rPr>
                <w:rFonts w:hint="eastAsia"/>
                <w:b/>
                <w:sz w:val="21"/>
                <w:szCs w:val="21"/>
              </w:rPr>
              <w:t>选择部分大尺度场景进行三维重建建模，统一图像采集方法与输入方式。</w:t>
            </w:r>
          </w:p>
        </w:tc>
      </w:tr>
      <w:tr w:rsidR="00DE7989" w:rsidTr="004A40E6">
        <w:tc>
          <w:tcPr>
            <w:tcW w:w="835" w:type="dxa"/>
            <w:tcPrChange w:id="1362" w:author="csuheshibo@163.com" w:date="2018-10-23T17:02:00Z">
              <w:tcPr>
                <w:tcW w:w="835" w:type="dxa"/>
              </w:tcPr>
            </w:tcPrChange>
          </w:tcPr>
          <w:p w:rsidR="00DE7989" w:rsidRDefault="00DE7989" w:rsidP="00DE7989">
            <w:pPr>
              <w:jc w:val="center"/>
              <w:rPr>
                <w:b/>
                <w:sz w:val="21"/>
                <w:szCs w:val="21"/>
              </w:rPr>
            </w:pPr>
            <w:r>
              <w:rPr>
                <w:rFonts w:hint="eastAsia"/>
                <w:b/>
                <w:sz w:val="21"/>
                <w:szCs w:val="21"/>
              </w:rPr>
              <w:t>（</w:t>
            </w:r>
            <w:r>
              <w:rPr>
                <w:b/>
                <w:sz w:val="21"/>
                <w:szCs w:val="21"/>
              </w:rPr>
              <w:t>3</w:t>
            </w:r>
            <w:r>
              <w:rPr>
                <w:rFonts w:hint="eastAsia"/>
                <w:b/>
                <w:sz w:val="21"/>
                <w:szCs w:val="21"/>
              </w:rPr>
              <w:t>）</w:t>
            </w:r>
          </w:p>
          <w:p w:rsidR="00DE7989" w:rsidRDefault="00DE7989" w:rsidP="00DD59BB">
            <w:pPr>
              <w:rPr>
                <w:rFonts w:eastAsia="黑体" w:cs="Times New Roman"/>
                <w:szCs w:val="24"/>
              </w:rPr>
            </w:pPr>
          </w:p>
        </w:tc>
        <w:tc>
          <w:tcPr>
            <w:tcW w:w="1976" w:type="dxa"/>
            <w:tcPrChange w:id="1363" w:author="csuheshibo@163.com" w:date="2018-10-23T17:02:00Z">
              <w:tcPr>
                <w:tcW w:w="1987" w:type="dxa"/>
              </w:tcPr>
            </w:tcPrChange>
          </w:tcPr>
          <w:p w:rsidR="00DE7989" w:rsidRDefault="00DE7989" w:rsidP="00DE7989">
            <w:pPr>
              <w:jc w:val="center"/>
              <w:rPr>
                <w:b/>
                <w:sz w:val="21"/>
                <w:szCs w:val="21"/>
              </w:rPr>
            </w:pPr>
            <w:r>
              <w:rPr>
                <w:rFonts w:hint="eastAsia"/>
                <w:b/>
                <w:sz w:val="21"/>
                <w:szCs w:val="21"/>
              </w:rPr>
              <w:t>将</w:t>
            </w:r>
            <w:r>
              <w:rPr>
                <w:rFonts w:hint="eastAsia"/>
                <w:b/>
                <w:sz w:val="21"/>
                <w:szCs w:val="21"/>
              </w:rPr>
              <w:t>SLAM</w:t>
            </w:r>
            <w:r>
              <w:rPr>
                <w:rFonts w:hint="eastAsia"/>
                <w:b/>
                <w:sz w:val="21"/>
                <w:szCs w:val="21"/>
              </w:rPr>
              <w:t>结果代替无序图片作为输入</w:t>
            </w:r>
          </w:p>
          <w:p w:rsidR="00DE7989" w:rsidRDefault="00DE7989" w:rsidP="00DE7989">
            <w:pPr>
              <w:jc w:val="center"/>
              <w:rPr>
                <w:b/>
                <w:sz w:val="21"/>
                <w:szCs w:val="21"/>
              </w:rPr>
            </w:pPr>
          </w:p>
          <w:p w:rsidR="00DE7989" w:rsidRPr="00DE7989" w:rsidRDefault="00DE7989" w:rsidP="00DD59BB">
            <w:pPr>
              <w:rPr>
                <w:rFonts w:eastAsia="黑体" w:cs="Times New Roman"/>
                <w:szCs w:val="24"/>
              </w:rPr>
            </w:pPr>
          </w:p>
        </w:tc>
        <w:tc>
          <w:tcPr>
            <w:tcW w:w="1153" w:type="dxa"/>
            <w:gridSpan w:val="2"/>
            <w:tcPrChange w:id="1364" w:author="csuheshibo@163.com" w:date="2018-10-23T17:02:00Z">
              <w:tcPr>
                <w:tcW w:w="1568" w:type="dxa"/>
                <w:gridSpan w:val="2"/>
              </w:tcPr>
            </w:tcPrChange>
          </w:tcPr>
          <w:p w:rsidR="00DE7989" w:rsidRDefault="00DE7989" w:rsidP="00DE7989">
            <w:pPr>
              <w:pStyle w:val="ae"/>
              <w:jc w:val="center"/>
              <w:rPr>
                <w:b/>
              </w:rPr>
            </w:pPr>
            <w:r>
              <w:rPr>
                <w:b/>
              </w:rPr>
              <w:t>6</w:t>
            </w:r>
            <w:r>
              <w:rPr>
                <w:rFonts w:hint="eastAsia"/>
                <w:b/>
              </w:rPr>
              <w:t>00</w:t>
            </w:r>
          </w:p>
          <w:p w:rsidR="00DE7989" w:rsidRDefault="00DE7989" w:rsidP="00DD59BB">
            <w:pPr>
              <w:rPr>
                <w:rFonts w:eastAsia="黑体" w:cs="Times New Roman"/>
                <w:szCs w:val="24"/>
              </w:rPr>
            </w:pPr>
          </w:p>
        </w:tc>
        <w:tc>
          <w:tcPr>
            <w:tcW w:w="2035" w:type="dxa"/>
            <w:tcPrChange w:id="1365" w:author="csuheshibo@163.com" w:date="2018-10-23T17:02:00Z">
              <w:tcPr>
                <w:tcW w:w="1595" w:type="dxa"/>
              </w:tcPr>
            </w:tcPrChange>
          </w:tcPr>
          <w:p w:rsidR="00DE7989" w:rsidRDefault="00DE7989" w:rsidP="00DE7989">
            <w:pPr>
              <w:rPr>
                <w:b/>
                <w:sz w:val="21"/>
                <w:szCs w:val="21"/>
              </w:rPr>
            </w:pPr>
            <w:r>
              <w:rPr>
                <w:rFonts w:hint="eastAsia"/>
                <w:b/>
                <w:sz w:val="21"/>
                <w:szCs w:val="21"/>
              </w:rPr>
              <w:t>201</w:t>
            </w:r>
            <w:r>
              <w:rPr>
                <w:b/>
                <w:sz w:val="21"/>
                <w:szCs w:val="21"/>
              </w:rPr>
              <w:t>9</w:t>
            </w:r>
            <w:r>
              <w:rPr>
                <w:rFonts w:hint="eastAsia"/>
                <w:b/>
                <w:sz w:val="21"/>
                <w:szCs w:val="21"/>
              </w:rPr>
              <w:t>-1</w:t>
            </w:r>
            <w:r>
              <w:rPr>
                <w:rFonts w:hint="eastAsia"/>
                <w:b/>
                <w:sz w:val="21"/>
                <w:szCs w:val="21"/>
              </w:rPr>
              <w:t>至</w:t>
            </w:r>
            <w:r>
              <w:rPr>
                <w:rFonts w:hint="eastAsia"/>
                <w:b/>
                <w:sz w:val="21"/>
                <w:szCs w:val="21"/>
              </w:rPr>
              <w:t>201</w:t>
            </w:r>
            <w:r>
              <w:rPr>
                <w:b/>
                <w:sz w:val="21"/>
                <w:szCs w:val="21"/>
              </w:rPr>
              <w:t>9</w:t>
            </w:r>
            <w:r>
              <w:rPr>
                <w:rFonts w:hint="eastAsia"/>
                <w:b/>
                <w:sz w:val="21"/>
                <w:szCs w:val="21"/>
              </w:rPr>
              <w:t>-4</w:t>
            </w:r>
          </w:p>
          <w:p w:rsidR="00DE7989" w:rsidRDefault="00DE7989" w:rsidP="00DE7989">
            <w:pPr>
              <w:rPr>
                <w:b/>
                <w:sz w:val="21"/>
                <w:szCs w:val="21"/>
              </w:rPr>
            </w:pPr>
          </w:p>
          <w:p w:rsidR="00DE7989" w:rsidRDefault="00DE7989" w:rsidP="00DD59BB">
            <w:pPr>
              <w:rPr>
                <w:rFonts w:eastAsia="黑体" w:cs="Times New Roman"/>
                <w:szCs w:val="24"/>
              </w:rPr>
            </w:pPr>
          </w:p>
        </w:tc>
        <w:tc>
          <w:tcPr>
            <w:tcW w:w="2297" w:type="dxa"/>
            <w:tcPrChange w:id="1366" w:author="csuheshibo@163.com" w:date="2018-10-23T17:02:00Z">
              <w:tcPr>
                <w:tcW w:w="2311" w:type="dxa"/>
              </w:tcPr>
            </w:tcPrChange>
          </w:tcPr>
          <w:p w:rsidR="00DE7989" w:rsidRPr="00DE7989" w:rsidRDefault="00DE7989" w:rsidP="00DE7989">
            <w:pPr>
              <w:jc w:val="left"/>
              <w:rPr>
                <w:b/>
                <w:sz w:val="21"/>
                <w:szCs w:val="21"/>
              </w:rPr>
            </w:pPr>
            <w:r>
              <w:rPr>
                <w:rFonts w:hint="eastAsia"/>
                <w:b/>
                <w:sz w:val="21"/>
                <w:szCs w:val="21"/>
              </w:rPr>
              <w:t>将包含关键</w:t>
            </w:r>
            <w:proofErr w:type="gramStart"/>
            <w:r>
              <w:rPr>
                <w:rFonts w:hint="eastAsia"/>
                <w:b/>
                <w:sz w:val="21"/>
                <w:szCs w:val="21"/>
              </w:rPr>
              <w:t>帧</w:t>
            </w:r>
            <w:proofErr w:type="gramEnd"/>
            <w:r>
              <w:rPr>
                <w:rFonts w:hint="eastAsia"/>
                <w:b/>
                <w:sz w:val="21"/>
                <w:szCs w:val="21"/>
              </w:rPr>
              <w:t>信息和其相关时序关系的</w:t>
            </w:r>
            <w:r>
              <w:rPr>
                <w:rFonts w:hint="eastAsia"/>
                <w:b/>
                <w:sz w:val="21"/>
                <w:szCs w:val="21"/>
              </w:rPr>
              <w:t>SLAM</w:t>
            </w:r>
            <w:r>
              <w:rPr>
                <w:rFonts w:hint="eastAsia"/>
                <w:b/>
                <w:sz w:val="21"/>
                <w:szCs w:val="21"/>
              </w:rPr>
              <w:t>结果作为输入代替无序图片</w:t>
            </w:r>
          </w:p>
        </w:tc>
      </w:tr>
      <w:tr w:rsidR="00DE7989" w:rsidTr="004A40E6">
        <w:trPr>
          <w:trHeight w:val="1455"/>
          <w:trPrChange w:id="1367" w:author="csuheshibo@163.com" w:date="2018-10-23T17:02:00Z">
            <w:trPr>
              <w:trHeight w:val="1455"/>
            </w:trPr>
          </w:trPrChange>
        </w:trPr>
        <w:tc>
          <w:tcPr>
            <w:tcW w:w="835" w:type="dxa"/>
            <w:tcPrChange w:id="1368" w:author="csuheshibo@163.com" w:date="2018-10-23T17:02:00Z">
              <w:tcPr>
                <w:tcW w:w="835" w:type="dxa"/>
              </w:tcPr>
            </w:tcPrChange>
          </w:tcPr>
          <w:p w:rsidR="00DE7989" w:rsidRDefault="00DE7989" w:rsidP="00DE7989">
            <w:pPr>
              <w:jc w:val="center"/>
              <w:rPr>
                <w:b/>
                <w:sz w:val="21"/>
                <w:szCs w:val="21"/>
              </w:rPr>
            </w:pPr>
            <w:r>
              <w:rPr>
                <w:rFonts w:hint="eastAsia"/>
                <w:b/>
                <w:sz w:val="21"/>
                <w:szCs w:val="21"/>
              </w:rPr>
              <w:t>（</w:t>
            </w:r>
            <w:r>
              <w:rPr>
                <w:b/>
                <w:sz w:val="21"/>
                <w:szCs w:val="21"/>
              </w:rPr>
              <w:t>4</w:t>
            </w:r>
            <w:r>
              <w:rPr>
                <w:rFonts w:hint="eastAsia"/>
                <w:b/>
                <w:sz w:val="21"/>
                <w:szCs w:val="21"/>
              </w:rPr>
              <w:t>）</w:t>
            </w:r>
          </w:p>
          <w:p w:rsidR="00DE7989" w:rsidRDefault="00DE7989" w:rsidP="00DD59BB">
            <w:pPr>
              <w:rPr>
                <w:rFonts w:eastAsia="黑体" w:cs="Times New Roman"/>
                <w:szCs w:val="24"/>
              </w:rPr>
            </w:pPr>
          </w:p>
        </w:tc>
        <w:tc>
          <w:tcPr>
            <w:tcW w:w="1976" w:type="dxa"/>
            <w:tcPrChange w:id="1369" w:author="csuheshibo@163.com" w:date="2018-10-23T17:02:00Z">
              <w:tcPr>
                <w:tcW w:w="1987" w:type="dxa"/>
              </w:tcPr>
            </w:tcPrChange>
          </w:tcPr>
          <w:p w:rsidR="00DE7989" w:rsidRDefault="00DE7989" w:rsidP="00DE7989">
            <w:pPr>
              <w:jc w:val="left"/>
              <w:rPr>
                <w:b/>
                <w:sz w:val="21"/>
                <w:szCs w:val="21"/>
              </w:rPr>
            </w:pPr>
            <w:r>
              <w:rPr>
                <w:rFonts w:hint="eastAsia"/>
                <w:b/>
                <w:sz w:val="21"/>
                <w:szCs w:val="21"/>
              </w:rPr>
              <w:t>视觉</w:t>
            </w:r>
            <w:r>
              <w:rPr>
                <w:rFonts w:hint="eastAsia"/>
                <w:b/>
                <w:sz w:val="21"/>
                <w:szCs w:val="21"/>
              </w:rPr>
              <w:t>+IMU</w:t>
            </w:r>
            <w:r>
              <w:rPr>
                <w:rFonts w:hint="eastAsia"/>
                <w:b/>
                <w:sz w:val="21"/>
                <w:szCs w:val="21"/>
              </w:rPr>
              <w:t>信息融合过程实现</w:t>
            </w:r>
          </w:p>
          <w:p w:rsidR="00DE7989" w:rsidRPr="00DE7989" w:rsidRDefault="00DE7989" w:rsidP="00DD59BB">
            <w:pPr>
              <w:rPr>
                <w:rFonts w:eastAsia="黑体" w:cs="Times New Roman"/>
                <w:szCs w:val="24"/>
              </w:rPr>
            </w:pPr>
          </w:p>
        </w:tc>
        <w:tc>
          <w:tcPr>
            <w:tcW w:w="1153" w:type="dxa"/>
            <w:gridSpan w:val="2"/>
            <w:tcPrChange w:id="1370" w:author="csuheshibo@163.com" w:date="2018-10-23T17:02:00Z">
              <w:tcPr>
                <w:tcW w:w="1568" w:type="dxa"/>
                <w:gridSpan w:val="2"/>
              </w:tcPr>
            </w:tcPrChange>
          </w:tcPr>
          <w:p w:rsidR="00DE7989" w:rsidRDefault="00DE7989" w:rsidP="00DE7989">
            <w:pPr>
              <w:pStyle w:val="ae"/>
              <w:jc w:val="center"/>
              <w:rPr>
                <w:b/>
              </w:rPr>
            </w:pPr>
            <w:r>
              <w:rPr>
                <w:b/>
              </w:rPr>
              <w:t>4</w:t>
            </w:r>
            <w:r>
              <w:rPr>
                <w:rFonts w:hint="eastAsia"/>
                <w:b/>
              </w:rPr>
              <w:t>00</w:t>
            </w:r>
          </w:p>
          <w:p w:rsidR="00DE7989" w:rsidRDefault="00DE7989" w:rsidP="00DD59BB">
            <w:pPr>
              <w:rPr>
                <w:rFonts w:eastAsia="黑体" w:cs="Times New Roman"/>
                <w:szCs w:val="24"/>
              </w:rPr>
            </w:pPr>
          </w:p>
        </w:tc>
        <w:tc>
          <w:tcPr>
            <w:tcW w:w="2035" w:type="dxa"/>
            <w:tcPrChange w:id="1371" w:author="csuheshibo@163.com" w:date="2018-10-23T17:02:00Z">
              <w:tcPr>
                <w:tcW w:w="1595" w:type="dxa"/>
              </w:tcPr>
            </w:tcPrChange>
          </w:tcPr>
          <w:p w:rsidR="00DE7989" w:rsidRDefault="00DE7989" w:rsidP="00DE7989">
            <w:pPr>
              <w:rPr>
                <w:b/>
                <w:sz w:val="21"/>
                <w:szCs w:val="21"/>
              </w:rPr>
            </w:pPr>
            <w:r>
              <w:rPr>
                <w:rFonts w:hint="eastAsia"/>
                <w:b/>
                <w:sz w:val="21"/>
                <w:szCs w:val="21"/>
              </w:rPr>
              <w:t>201</w:t>
            </w:r>
            <w:r>
              <w:rPr>
                <w:b/>
                <w:sz w:val="21"/>
                <w:szCs w:val="21"/>
              </w:rPr>
              <w:t>9</w:t>
            </w:r>
            <w:r>
              <w:rPr>
                <w:rFonts w:hint="eastAsia"/>
                <w:b/>
                <w:sz w:val="21"/>
                <w:szCs w:val="21"/>
              </w:rPr>
              <w:t>-4</w:t>
            </w:r>
            <w:r>
              <w:rPr>
                <w:rFonts w:hint="eastAsia"/>
                <w:b/>
                <w:sz w:val="21"/>
                <w:szCs w:val="21"/>
              </w:rPr>
              <w:t>至</w:t>
            </w:r>
            <w:r>
              <w:rPr>
                <w:rFonts w:hint="eastAsia"/>
                <w:b/>
                <w:sz w:val="21"/>
                <w:szCs w:val="21"/>
              </w:rPr>
              <w:t>201</w:t>
            </w:r>
            <w:r>
              <w:rPr>
                <w:b/>
                <w:sz w:val="21"/>
                <w:szCs w:val="21"/>
              </w:rPr>
              <w:t>9</w:t>
            </w:r>
            <w:r>
              <w:rPr>
                <w:rFonts w:hint="eastAsia"/>
                <w:b/>
                <w:sz w:val="21"/>
                <w:szCs w:val="21"/>
              </w:rPr>
              <w:t>-6</w:t>
            </w:r>
          </w:p>
          <w:p w:rsidR="00DE7989" w:rsidRDefault="00DE7989" w:rsidP="00DD59BB">
            <w:pPr>
              <w:rPr>
                <w:rFonts w:eastAsia="黑体" w:cs="Times New Roman"/>
                <w:szCs w:val="24"/>
              </w:rPr>
            </w:pPr>
          </w:p>
        </w:tc>
        <w:tc>
          <w:tcPr>
            <w:tcW w:w="2297" w:type="dxa"/>
            <w:tcPrChange w:id="1372" w:author="csuheshibo@163.com" w:date="2018-10-23T17:02:00Z">
              <w:tcPr>
                <w:tcW w:w="2311" w:type="dxa"/>
              </w:tcPr>
            </w:tcPrChange>
          </w:tcPr>
          <w:p w:rsidR="00DE7989" w:rsidRPr="00DE7989" w:rsidRDefault="00DE7989" w:rsidP="00DE7989">
            <w:pPr>
              <w:jc w:val="left"/>
              <w:rPr>
                <w:b/>
                <w:sz w:val="21"/>
                <w:szCs w:val="21"/>
              </w:rPr>
            </w:pPr>
            <w:r>
              <w:rPr>
                <w:rFonts w:hint="eastAsia"/>
                <w:b/>
                <w:sz w:val="21"/>
                <w:szCs w:val="21"/>
              </w:rPr>
              <w:t>在视觉信息的基础上，融合</w:t>
            </w:r>
            <w:r>
              <w:rPr>
                <w:rFonts w:hint="eastAsia"/>
                <w:b/>
                <w:sz w:val="21"/>
                <w:szCs w:val="21"/>
              </w:rPr>
              <w:t>IMU</w:t>
            </w:r>
            <w:r>
              <w:rPr>
                <w:rFonts w:hint="eastAsia"/>
                <w:b/>
                <w:sz w:val="21"/>
                <w:szCs w:val="21"/>
              </w:rPr>
              <w:t>信息，优化相机建模过程</w:t>
            </w:r>
          </w:p>
        </w:tc>
      </w:tr>
      <w:tr w:rsidR="00DE7989" w:rsidTr="004A40E6">
        <w:tc>
          <w:tcPr>
            <w:tcW w:w="835" w:type="dxa"/>
            <w:tcPrChange w:id="1373" w:author="csuheshibo@163.com" w:date="2018-10-23T17:02:00Z">
              <w:tcPr>
                <w:tcW w:w="835" w:type="dxa"/>
              </w:tcPr>
            </w:tcPrChange>
          </w:tcPr>
          <w:p w:rsidR="00DE7989" w:rsidRDefault="00DE7989" w:rsidP="00DE7989">
            <w:pPr>
              <w:jc w:val="center"/>
              <w:rPr>
                <w:b/>
                <w:sz w:val="21"/>
                <w:szCs w:val="21"/>
              </w:rPr>
            </w:pPr>
            <w:r>
              <w:rPr>
                <w:rFonts w:hint="eastAsia"/>
                <w:b/>
                <w:sz w:val="21"/>
                <w:szCs w:val="21"/>
              </w:rPr>
              <w:t>（</w:t>
            </w:r>
            <w:r>
              <w:rPr>
                <w:b/>
                <w:sz w:val="21"/>
                <w:szCs w:val="21"/>
              </w:rPr>
              <w:t>5</w:t>
            </w:r>
            <w:r>
              <w:rPr>
                <w:rFonts w:hint="eastAsia"/>
                <w:b/>
                <w:sz w:val="21"/>
                <w:szCs w:val="21"/>
              </w:rPr>
              <w:t>）</w:t>
            </w:r>
          </w:p>
          <w:p w:rsidR="00DE7989" w:rsidRDefault="00DE7989" w:rsidP="00DD59BB">
            <w:pPr>
              <w:rPr>
                <w:rFonts w:eastAsia="黑体" w:cs="Times New Roman"/>
                <w:szCs w:val="24"/>
              </w:rPr>
            </w:pPr>
          </w:p>
        </w:tc>
        <w:tc>
          <w:tcPr>
            <w:tcW w:w="1976" w:type="dxa"/>
            <w:tcPrChange w:id="1374" w:author="csuheshibo@163.com" w:date="2018-10-23T17:02:00Z">
              <w:tcPr>
                <w:tcW w:w="1987" w:type="dxa"/>
              </w:tcPr>
            </w:tcPrChange>
          </w:tcPr>
          <w:p w:rsidR="00DE7989" w:rsidRDefault="00DE7989" w:rsidP="009921B3">
            <w:pPr>
              <w:jc w:val="left"/>
              <w:rPr>
                <w:b/>
                <w:sz w:val="21"/>
                <w:szCs w:val="21"/>
              </w:rPr>
            </w:pPr>
            <w:r>
              <w:rPr>
                <w:rFonts w:hint="eastAsia"/>
                <w:b/>
                <w:sz w:val="21"/>
                <w:szCs w:val="21"/>
              </w:rPr>
              <w:t>提取语义线条构建结构化语义地图</w:t>
            </w:r>
          </w:p>
          <w:p w:rsidR="00DE7989" w:rsidRPr="00DE7989" w:rsidRDefault="00DE7989" w:rsidP="00DD59BB">
            <w:pPr>
              <w:rPr>
                <w:rFonts w:eastAsia="黑体" w:cs="Times New Roman"/>
                <w:szCs w:val="24"/>
              </w:rPr>
            </w:pPr>
          </w:p>
        </w:tc>
        <w:tc>
          <w:tcPr>
            <w:tcW w:w="1153" w:type="dxa"/>
            <w:gridSpan w:val="2"/>
            <w:tcPrChange w:id="1375" w:author="csuheshibo@163.com" w:date="2018-10-23T17:02:00Z">
              <w:tcPr>
                <w:tcW w:w="1568" w:type="dxa"/>
                <w:gridSpan w:val="2"/>
              </w:tcPr>
            </w:tcPrChange>
          </w:tcPr>
          <w:p w:rsidR="00DE7989" w:rsidRDefault="00DE7989" w:rsidP="00DE7989">
            <w:pPr>
              <w:pStyle w:val="ae"/>
              <w:jc w:val="center"/>
              <w:rPr>
                <w:b/>
              </w:rPr>
            </w:pPr>
            <w:r>
              <w:rPr>
                <w:b/>
              </w:rPr>
              <w:t>4</w:t>
            </w:r>
            <w:r>
              <w:rPr>
                <w:rFonts w:hint="eastAsia"/>
                <w:b/>
              </w:rPr>
              <w:t>00</w:t>
            </w:r>
          </w:p>
          <w:p w:rsidR="00DE7989" w:rsidRDefault="00DE7989" w:rsidP="00DD59BB">
            <w:pPr>
              <w:rPr>
                <w:rFonts w:eastAsia="黑体" w:cs="Times New Roman"/>
                <w:szCs w:val="24"/>
              </w:rPr>
            </w:pPr>
          </w:p>
        </w:tc>
        <w:tc>
          <w:tcPr>
            <w:tcW w:w="2035" w:type="dxa"/>
            <w:tcPrChange w:id="1376" w:author="csuheshibo@163.com" w:date="2018-10-23T17:02:00Z">
              <w:tcPr>
                <w:tcW w:w="1595" w:type="dxa"/>
              </w:tcPr>
            </w:tcPrChange>
          </w:tcPr>
          <w:p w:rsidR="00DE7989" w:rsidRDefault="00DE7989" w:rsidP="00DE7989">
            <w:pPr>
              <w:rPr>
                <w:b/>
                <w:sz w:val="21"/>
                <w:szCs w:val="21"/>
              </w:rPr>
            </w:pPr>
            <w:r>
              <w:rPr>
                <w:rFonts w:hint="eastAsia"/>
                <w:b/>
                <w:sz w:val="21"/>
                <w:szCs w:val="21"/>
              </w:rPr>
              <w:t>201</w:t>
            </w:r>
            <w:r>
              <w:rPr>
                <w:b/>
                <w:sz w:val="21"/>
                <w:szCs w:val="21"/>
              </w:rPr>
              <w:t>9</w:t>
            </w:r>
            <w:r>
              <w:rPr>
                <w:rFonts w:hint="eastAsia"/>
                <w:b/>
                <w:sz w:val="21"/>
                <w:szCs w:val="21"/>
              </w:rPr>
              <w:t>-6</w:t>
            </w:r>
            <w:r>
              <w:rPr>
                <w:rFonts w:hint="eastAsia"/>
                <w:b/>
                <w:sz w:val="21"/>
                <w:szCs w:val="21"/>
              </w:rPr>
              <w:t>至</w:t>
            </w:r>
            <w:r>
              <w:rPr>
                <w:rFonts w:hint="eastAsia"/>
                <w:b/>
                <w:sz w:val="21"/>
                <w:szCs w:val="21"/>
              </w:rPr>
              <w:t>201</w:t>
            </w:r>
            <w:r>
              <w:rPr>
                <w:b/>
                <w:sz w:val="21"/>
                <w:szCs w:val="21"/>
              </w:rPr>
              <w:t>9</w:t>
            </w:r>
            <w:r>
              <w:rPr>
                <w:rFonts w:hint="eastAsia"/>
                <w:b/>
                <w:sz w:val="21"/>
                <w:szCs w:val="21"/>
              </w:rPr>
              <w:t>-8</w:t>
            </w:r>
          </w:p>
          <w:p w:rsidR="00DE7989" w:rsidRDefault="00DE7989" w:rsidP="00DE7989">
            <w:pPr>
              <w:rPr>
                <w:b/>
                <w:sz w:val="21"/>
                <w:szCs w:val="21"/>
              </w:rPr>
            </w:pPr>
          </w:p>
          <w:p w:rsidR="00DE7989" w:rsidRDefault="00DE7989" w:rsidP="00DD59BB">
            <w:pPr>
              <w:rPr>
                <w:rFonts w:eastAsia="黑体" w:cs="Times New Roman"/>
                <w:szCs w:val="24"/>
              </w:rPr>
            </w:pPr>
          </w:p>
        </w:tc>
        <w:tc>
          <w:tcPr>
            <w:tcW w:w="2297" w:type="dxa"/>
            <w:tcPrChange w:id="1377" w:author="csuheshibo@163.com" w:date="2018-10-23T17:02:00Z">
              <w:tcPr>
                <w:tcW w:w="2311" w:type="dxa"/>
              </w:tcPr>
            </w:tcPrChange>
          </w:tcPr>
          <w:p w:rsidR="00DE7989" w:rsidRPr="00DE7989" w:rsidRDefault="009921B3" w:rsidP="00DE7989">
            <w:pPr>
              <w:jc w:val="left"/>
              <w:rPr>
                <w:b/>
                <w:sz w:val="21"/>
                <w:szCs w:val="21"/>
              </w:rPr>
            </w:pPr>
            <w:r>
              <w:rPr>
                <w:rFonts w:hint="eastAsia"/>
                <w:b/>
                <w:sz w:val="21"/>
                <w:szCs w:val="21"/>
              </w:rPr>
              <w:t>建立</w:t>
            </w:r>
            <w:r w:rsidR="00DE7989">
              <w:rPr>
                <w:rFonts w:hint="eastAsia"/>
                <w:b/>
                <w:sz w:val="21"/>
                <w:szCs w:val="21"/>
              </w:rPr>
              <w:t>根据</w:t>
            </w:r>
            <w:proofErr w:type="gramStart"/>
            <w:r w:rsidR="00DE7989">
              <w:rPr>
                <w:rFonts w:hint="eastAsia"/>
                <w:b/>
                <w:sz w:val="21"/>
                <w:szCs w:val="21"/>
              </w:rPr>
              <w:t>稀疏点</w:t>
            </w:r>
            <w:proofErr w:type="gramEnd"/>
            <w:r w:rsidR="00DE7989">
              <w:rPr>
                <w:rFonts w:hint="eastAsia"/>
                <w:b/>
                <w:sz w:val="21"/>
                <w:szCs w:val="21"/>
              </w:rPr>
              <w:t>云得到</w:t>
            </w:r>
            <w:r>
              <w:rPr>
                <w:rFonts w:hint="eastAsia"/>
                <w:b/>
                <w:sz w:val="21"/>
                <w:szCs w:val="21"/>
              </w:rPr>
              <w:t>的</w:t>
            </w:r>
            <w:proofErr w:type="gramStart"/>
            <w:r w:rsidR="00DE7989">
              <w:rPr>
                <w:rFonts w:hint="eastAsia"/>
                <w:b/>
                <w:sz w:val="21"/>
                <w:szCs w:val="21"/>
              </w:rPr>
              <w:t>稠密点</w:t>
            </w:r>
            <w:proofErr w:type="gramEnd"/>
            <w:r w:rsidR="00DE7989">
              <w:rPr>
                <w:rFonts w:hint="eastAsia"/>
                <w:b/>
                <w:sz w:val="21"/>
                <w:szCs w:val="21"/>
              </w:rPr>
              <w:t>云，并提取语义线条，构建高精度语义地图</w:t>
            </w:r>
          </w:p>
        </w:tc>
      </w:tr>
      <w:tr w:rsidR="00DE7989" w:rsidTr="004A40E6">
        <w:tc>
          <w:tcPr>
            <w:tcW w:w="835" w:type="dxa"/>
            <w:tcPrChange w:id="1378" w:author="csuheshibo@163.com" w:date="2018-10-23T17:02:00Z">
              <w:tcPr>
                <w:tcW w:w="835" w:type="dxa"/>
              </w:tcPr>
            </w:tcPrChange>
          </w:tcPr>
          <w:p w:rsidR="00DE7989" w:rsidRDefault="00DE7989" w:rsidP="00DE7989">
            <w:pPr>
              <w:jc w:val="center"/>
              <w:rPr>
                <w:b/>
                <w:sz w:val="21"/>
                <w:szCs w:val="21"/>
              </w:rPr>
            </w:pPr>
            <w:r>
              <w:rPr>
                <w:rFonts w:hint="eastAsia"/>
                <w:b/>
                <w:sz w:val="21"/>
                <w:szCs w:val="21"/>
              </w:rPr>
              <w:t>（</w:t>
            </w:r>
            <w:r>
              <w:rPr>
                <w:b/>
                <w:sz w:val="21"/>
                <w:szCs w:val="21"/>
              </w:rPr>
              <w:t>6</w:t>
            </w:r>
            <w:r>
              <w:rPr>
                <w:rFonts w:hint="eastAsia"/>
                <w:b/>
                <w:sz w:val="21"/>
                <w:szCs w:val="21"/>
              </w:rPr>
              <w:t>）</w:t>
            </w:r>
          </w:p>
          <w:p w:rsidR="00DE7989" w:rsidRDefault="00DE7989" w:rsidP="00DD59BB">
            <w:pPr>
              <w:rPr>
                <w:rFonts w:eastAsia="黑体" w:cs="Times New Roman"/>
                <w:szCs w:val="24"/>
              </w:rPr>
            </w:pPr>
          </w:p>
        </w:tc>
        <w:tc>
          <w:tcPr>
            <w:tcW w:w="1976" w:type="dxa"/>
            <w:tcPrChange w:id="1379" w:author="csuheshibo@163.com" w:date="2018-10-23T17:02:00Z">
              <w:tcPr>
                <w:tcW w:w="1987" w:type="dxa"/>
              </w:tcPr>
            </w:tcPrChange>
          </w:tcPr>
          <w:p w:rsidR="00DE7989" w:rsidRDefault="00DE7989" w:rsidP="00DE7989">
            <w:pPr>
              <w:rPr>
                <w:b/>
                <w:sz w:val="21"/>
                <w:szCs w:val="21"/>
              </w:rPr>
            </w:pPr>
            <w:r>
              <w:rPr>
                <w:rFonts w:hint="eastAsia"/>
                <w:b/>
                <w:sz w:val="21"/>
                <w:szCs w:val="21"/>
              </w:rPr>
              <w:t>结果分析</w:t>
            </w:r>
          </w:p>
          <w:p w:rsidR="00DE7989" w:rsidRDefault="00DE7989" w:rsidP="00DD59BB">
            <w:pPr>
              <w:rPr>
                <w:rFonts w:eastAsia="黑体" w:cs="Times New Roman"/>
                <w:szCs w:val="24"/>
              </w:rPr>
            </w:pPr>
          </w:p>
        </w:tc>
        <w:tc>
          <w:tcPr>
            <w:tcW w:w="1153" w:type="dxa"/>
            <w:gridSpan w:val="2"/>
            <w:tcPrChange w:id="1380" w:author="csuheshibo@163.com" w:date="2018-10-23T17:02:00Z">
              <w:tcPr>
                <w:tcW w:w="1568" w:type="dxa"/>
                <w:gridSpan w:val="2"/>
              </w:tcPr>
            </w:tcPrChange>
          </w:tcPr>
          <w:p w:rsidR="00DE7989" w:rsidRDefault="00DE7989" w:rsidP="00DE7989">
            <w:pPr>
              <w:pStyle w:val="ae"/>
              <w:jc w:val="center"/>
              <w:rPr>
                <w:b/>
              </w:rPr>
            </w:pPr>
            <w:r>
              <w:rPr>
                <w:b/>
              </w:rPr>
              <w:t>4</w:t>
            </w:r>
            <w:r>
              <w:rPr>
                <w:rFonts w:hint="eastAsia"/>
                <w:b/>
              </w:rPr>
              <w:t>00</w:t>
            </w:r>
          </w:p>
          <w:p w:rsidR="00DE7989" w:rsidRDefault="00DE7989" w:rsidP="00DD59BB">
            <w:pPr>
              <w:rPr>
                <w:rFonts w:eastAsia="黑体" w:cs="Times New Roman"/>
                <w:szCs w:val="24"/>
              </w:rPr>
            </w:pPr>
          </w:p>
        </w:tc>
        <w:tc>
          <w:tcPr>
            <w:tcW w:w="2035" w:type="dxa"/>
            <w:tcPrChange w:id="1381" w:author="csuheshibo@163.com" w:date="2018-10-23T17:02:00Z">
              <w:tcPr>
                <w:tcW w:w="1595" w:type="dxa"/>
              </w:tcPr>
            </w:tcPrChange>
          </w:tcPr>
          <w:p w:rsidR="00DE7989" w:rsidRPr="009921B3" w:rsidRDefault="00DE7989" w:rsidP="00DD59BB">
            <w:pPr>
              <w:rPr>
                <w:b/>
                <w:sz w:val="21"/>
                <w:szCs w:val="21"/>
              </w:rPr>
            </w:pPr>
            <w:r>
              <w:rPr>
                <w:rFonts w:hint="eastAsia"/>
                <w:b/>
                <w:sz w:val="21"/>
                <w:szCs w:val="21"/>
              </w:rPr>
              <w:t>201</w:t>
            </w:r>
            <w:r>
              <w:rPr>
                <w:b/>
                <w:sz w:val="21"/>
                <w:szCs w:val="21"/>
              </w:rPr>
              <w:t>9</w:t>
            </w:r>
            <w:r>
              <w:rPr>
                <w:rFonts w:hint="eastAsia"/>
                <w:b/>
                <w:sz w:val="21"/>
                <w:szCs w:val="21"/>
              </w:rPr>
              <w:t>-8</w:t>
            </w:r>
            <w:r>
              <w:rPr>
                <w:rFonts w:hint="eastAsia"/>
                <w:b/>
                <w:sz w:val="21"/>
                <w:szCs w:val="21"/>
              </w:rPr>
              <w:t>至</w:t>
            </w:r>
            <w:r>
              <w:rPr>
                <w:rFonts w:hint="eastAsia"/>
                <w:b/>
                <w:sz w:val="21"/>
                <w:szCs w:val="21"/>
              </w:rPr>
              <w:t>201</w:t>
            </w:r>
            <w:r>
              <w:rPr>
                <w:b/>
                <w:sz w:val="21"/>
                <w:szCs w:val="21"/>
              </w:rPr>
              <w:t>9</w:t>
            </w:r>
            <w:r>
              <w:rPr>
                <w:rFonts w:hint="eastAsia"/>
                <w:b/>
                <w:sz w:val="21"/>
                <w:szCs w:val="21"/>
              </w:rPr>
              <w:t>-10</w:t>
            </w:r>
          </w:p>
        </w:tc>
        <w:tc>
          <w:tcPr>
            <w:tcW w:w="2297" w:type="dxa"/>
            <w:tcPrChange w:id="1382" w:author="csuheshibo@163.com" w:date="2018-10-23T17:02:00Z">
              <w:tcPr>
                <w:tcW w:w="2311" w:type="dxa"/>
              </w:tcPr>
            </w:tcPrChange>
          </w:tcPr>
          <w:p w:rsidR="00DE7989" w:rsidRPr="009921B3" w:rsidRDefault="00DE7989" w:rsidP="009921B3">
            <w:pPr>
              <w:jc w:val="left"/>
              <w:rPr>
                <w:b/>
                <w:sz w:val="21"/>
                <w:szCs w:val="21"/>
              </w:rPr>
            </w:pPr>
            <w:r>
              <w:rPr>
                <w:rFonts w:hint="eastAsia"/>
                <w:b/>
                <w:sz w:val="21"/>
                <w:szCs w:val="21"/>
              </w:rPr>
              <w:t>分析系统的性能，并得出结论</w:t>
            </w:r>
          </w:p>
        </w:tc>
      </w:tr>
      <w:tr w:rsidR="00DE7989" w:rsidTr="004A40E6">
        <w:trPr>
          <w:trHeight w:val="470"/>
          <w:trPrChange w:id="1383" w:author="csuheshibo@163.com" w:date="2018-10-23T17:02:00Z">
            <w:trPr>
              <w:trHeight w:val="470"/>
            </w:trPr>
          </w:trPrChange>
        </w:trPr>
        <w:tc>
          <w:tcPr>
            <w:tcW w:w="835" w:type="dxa"/>
            <w:vMerge w:val="restart"/>
            <w:tcPrChange w:id="1384" w:author="csuheshibo@163.com" w:date="2018-10-23T17:02:00Z">
              <w:tcPr>
                <w:tcW w:w="835" w:type="dxa"/>
                <w:vMerge w:val="restart"/>
              </w:tcPr>
            </w:tcPrChange>
          </w:tcPr>
          <w:p w:rsidR="00DE7989" w:rsidRDefault="00DE7989" w:rsidP="00DE7989">
            <w:pPr>
              <w:jc w:val="center"/>
              <w:rPr>
                <w:b/>
                <w:sz w:val="21"/>
                <w:szCs w:val="21"/>
              </w:rPr>
            </w:pPr>
            <w:r>
              <w:rPr>
                <w:rFonts w:hint="eastAsia"/>
                <w:b/>
                <w:sz w:val="21"/>
                <w:szCs w:val="21"/>
              </w:rPr>
              <w:t>（</w:t>
            </w:r>
            <w:r>
              <w:rPr>
                <w:b/>
                <w:sz w:val="21"/>
                <w:szCs w:val="21"/>
              </w:rPr>
              <w:t>7</w:t>
            </w:r>
            <w:r>
              <w:rPr>
                <w:rFonts w:hint="eastAsia"/>
                <w:b/>
                <w:sz w:val="21"/>
                <w:szCs w:val="21"/>
              </w:rPr>
              <w:t>）</w:t>
            </w:r>
          </w:p>
          <w:p w:rsidR="00DE7989" w:rsidRDefault="00DE7989" w:rsidP="00DD59BB">
            <w:pPr>
              <w:rPr>
                <w:rFonts w:eastAsia="黑体" w:cs="Times New Roman"/>
                <w:szCs w:val="24"/>
              </w:rPr>
            </w:pPr>
          </w:p>
        </w:tc>
        <w:tc>
          <w:tcPr>
            <w:tcW w:w="1976" w:type="dxa"/>
            <w:vMerge w:val="restart"/>
            <w:tcPrChange w:id="1385" w:author="csuheshibo@163.com" w:date="2018-10-23T17:02:00Z">
              <w:tcPr>
                <w:tcW w:w="1987" w:type="dxa"/>
                <w:vMerge w:val="restart"/>
              </w:tcPr>
            </w:tcPrChange>
          </w:tcPr>
          <w:p w:rsidR="00DE7989" w:rsidRDefault="00DE7989" w:rsidP="009921B3">
            <w:pPr>
              <w:jc w:val="left"/>
              <w:rPr>
                <w:rFonts w:eastAsia="黑体" w:cs="Times New Roman"/>
                <w:szCs w:val="24"/>
              </w:rPr>
            </w:pPr>
            <w:r>
              <w:rPr>
                <w:rFonts w:hint="eastAsia"/>
                <w:b/>
                <w:sz w:val="21"/>
                <w:szCs w:val="21"/>
              </w:rPr>
              <w:t>论文撰写</w:t>
            </w:r>
          </w:p>
        </w:tc>
        <w:tc>
          <w:tcPr>
            <w:tcW w:w="1153" w:type="dxa"/>
            <w:gridSpan w:val="2"/>
            <w:tcPrChange w:id="1386" w:author="csuheshibo@163.com" w:date="2018-10-23T17:02:00Z">
              <w:tcPr>
                <w:tcW w:w="1568" w:type="dxa"/>
                <w:gridSpan w:val="2"/>
              </w:tcPr>
            </w:tcPrChange>
          </w:tcPr>
          <w:p w:rsidR="00DE7989" w:rsidRDefault="00DE7989" w:rsidP="00DE7989">
            <w:pPr>
              <w:pStyle w:val="ae"/>
              <w:jc w:val="center"/>
              <w:rPr>
                <w:b/>
              </w:rPr>
            </w:pPr>
            <w:r>
              <w:rPr>
                <w:b/>
              </w:rPr>
              <w:t>6</w:t>
            </w:r>
            <w:r>
              <w:rPr>
                <w:rFonts w:hint="eastAsia"/>
                <w:b/>
              </w:rPr>
              <w:t>00</w:t>
            </w:r>
          </w:p>
          <w:p w:rsidR="00DE7989" w:rsidRDefault="00DE7989" w:rsidP="00DD59BB">
            <w:pPr>
              <w:rPr>
                <w:rFonts w:eastAsia="黑体" w:cs="Times New Roman"/>
                <w:szCs w:val="24"/>
              </w:rPr>
            </w:pPr>
          </w:p>
        </w:tc>
        <w:tc>
          <w:tcPr>
            <w:tcW w:w="2035" w:type="dxa"/>
            <w:tcPrChange w:id="1387" w:author="csuheshibo@163.com" w:date="2018-10-23T17:02:00Z">
              <w:tcPr>
                <w:tcW w:w="1595" w:type="dxa"/>
              </w:tcPr>
            </w:tcPrChange>
          </w:tcPr>
          <w:p w:rsidR="00DE7989" w:rsidRPr="00DE7989" w:rsidRDefault="00DE7989" w:rsidP="00DD59BB">
            <w:pPr>
              <w:rPr>
                <w:b/>
                <w:sz w:val="21"/>
                <w:szCs w:val="21"/>
              </w:rPr>
            </w:pPr>
            <w:r>
              <w:rPr>
                <w:rFonts w:hint="eastAsia"/>
                <w:b/>
                <w:sz w:val="21"/>
                <w:szCs w:val="21"/>
              </w:rPr>
              <w:t>201</w:t>
            </w:r>
            <w:r>
              <w:rPr>
                <w:b/>
                <w:sz w:val="21"/>
                <w:szCs w:val="21"/>
              </w:rPr>
              <w:t>9</w:t>
            </w:r>
            <w:r w:rsidR="009921B3">
              <w:rPr>
                <w:rFonts w:hint="eastAsia"/>
                <w:b/>
                <w:sz w:val="21"/>
                <w:szCs w:val="21"/>
              </w:rPr>
              <w:t>-1</w:t>
            </w:r>
            <w:ins w:id="1388" w:author="csuheshibo@163.com" w:date="2018-10-23T17:01:00Z">
              <w:r w:rsidR="004A40E6">
                <w:rPr>
                  <w:b/>
                  <w:sz w:val="21"/>
                  <w:szCs w:val="21"/>
                </w:rPr>
                <w:t>0</w:t>
              </w:r>
            </w:ins>
            <w:del w:id="1389" w:author="csuheshibo@163.com" w:date="2018-10-23T17:01:00Z">
              <w:r w:rsidR="009921B3" w:rsidDel="004A40E6">
                <w:rPr>
                  <w:b/>
                  <w:sz w:val="21"/>
                  <w:szCs w:val="21"/>
                </w:rPr>
                <w:delText>0</w:delText>
              </w:r>
            </w:del>
            <w:r>
              <w:rPr>
                <w:rFonts w:hint="eastAsia"/>
                <w:b/>
                <w:sz w:val="21"/>
                <w:szCs w:val="21"/>
              </w:rPr>
              <w:t>至</w:t>
            </w:r>
            <w:r>
              <w:rPr>
                <w:rFonts w:hint="eastAsia"/>
                <w:b/>
                <w:sz w:val="21"/>
                <w:szCs w:val="21"/>
              </w:rPr>
              <w:t>20</w:t>
            </w:r>
            <w:r>
              <w:rPr>
                <w:b/>
                <w:sz w:val="21"/>
                <w:szCs w:val="21"/>
              </w:rPr>
              <w:t>20</w:t>
            </w:r>
            <w:r>
              <w:rPr>
                <w:rFonts w:hint="eastAsia"/>
                <w:b/>
                <w:sz w:val="21"/>
                <w:szCs w:val="21"/>
              </w:rPr>
              <w:t>-1</w:t>
            </w:r>
          </w:p>
        </w:tc>
        <w:tc>
          <w:tcPr>
            <w:tcW w:w="2297" w:type="dxa"/>
            <w:vMerge w:val="restart"/>
            <w:tcPrChange w:id="1390" w:author="csuheshibo@163.com" w:date="2018-10-23T17:02:00Z">
              <w:tcPr>
                <w:tcW w:w="2311" w:type="dxa"/>
                <w:vMerge w:val="restart"/>
              </w:tcPr>
            </w:tcPrChange>
          </w:tcPr>
          <w:p w:rsidR="00DE7989" w:rsidRDefault="00DE7989" w:rsidP="00DD59BB">
            <w:pPr>
              <w:rPr>
                <w:rFonts w:eastAsia="黑体" w:cs="Times New Roman"/>
                <w:szCs w:val="24"/>
              </w:rPr>
            </w:pPr>
            <w:r>
              <w:rPr>
                <w:rFonts w:hint="eastAsia"/>
                <w:b/>
                <w:sz w:val="21"/>
                <w:szCs w:val="21"/>
              </w:rPr>
              <w:t>完成论文撰写工作</w:t>
            </w:r>
          </w:p>
        </w:tc>
      </w:tr>
      <w:tr w:rsidR="00DE7989" w:rsidTr="004A40E6">
        <w:trPr>
          <w:trHeight w:val="470"/>
          <w:trPrChange w:id="1391" w:author="csuheshibo@163.com" w:date="2018-10-23T17:02:00Z">
            <w:trPr>
              <w:trHeight w:val="470"/>
            </w:trPr>
          </w:trPrChange>
        </w:trPr>
        <w:tc>
          <w:tcPr>
            <w:tcW w:w="835" w:type="dxa"/>
            <w:vMerge/>
            <w:tcPrChange w:id="1392" w:author="csuheshibo@163.com" w:date="2018-10-23T17:02:00Z">
              <w:tcPr>
                <w:tcW w:w="835" w:type="dxa"/>
                <w:vMerge/>
              </w:tcPr>
            </w:tcPrChange>
          </w:tcPr>
          <w:p w:rsidR="00DE7989" w:rsidRDefault="00DE7989" w:rsidP="00DD59BB">
            <w:pPr>
              <w:rPr>
                <w:rFonts w:eastAsia="黑体" w:cs="Times New Roman"/>
                <w:szCs w:val="24"/>
              </w:rPr>
            </w:pPr>
          </w:p>
        </w:tc>
        <w:tc>
          <w:tcPr>
            <w:tcW w:w="1976" w:type="dxa"/>
            <w:vMerge/>
            <w:tcPrChange w:id="1393" w:author="csuheshibo@163.com" w:date="2018-10-23T17:02:00Z">
              <w:tcPr>
                <w:tcW w:w="1987" w:type="dxa"/>
                <w:vMerge/>
              </w:tcPr>
            </w:tcPrChange>
          </w:tcPr>
          <w:p w:rsidR="00DE7989" w:rsidRDefault="00DE7989" w:rsidP="00DD59BB">
            <w:pPr>
              <w:rPr>
                <w:b/>
                <w:sz w:val="21"/>
                <w:szCs w:val="21"/>
              </w:rPr>
            </w:pPr>
          </w:p>
        </w:tc>
        <w:tc>
          <w:tcPr>
            <w:tcW w:w="765" w:type="dxa"/>
            <w:tcPrChange w:id="1394" w:author="csuheshibo@163.com" w:date="2018-10-23T17:02:00Z">
              <w:tcPr>
                <w:tcW w:w="768" w:type="dxa"/>
              </w:tcPr>
            </w:tcPrChange>
          </w:tcPr>
          <w:p w:rsidR="00DE7989" w:rsidRDefault="00DE7989" w:rsidP="00DD59BB">
            <w:pPr>
              <w:rPr>
                <w:rFonts w:eastAsia="黑体" w:cs="Times New Roman"/>
                <w:szCs w:val="24"/>
              </w:rPr>
            </w:pPr>
            <w:r>
              <w:rPr>
                <w:rFonts w:hint="eastAsia"/>
                <w:b/>
              </w:rPr>
              <w:t>合计</w:t>
            </w:r>
          </w:p>
        </w:tc>
        <w:tc>
          <w:tcPr>
            <w:tcW w:w="388" w:type="dxa"/>
            <w:tcPrChange w:id="1395" w:author="csuheshibo@163.com" w:date="2018-10-23T17:02:00Z">
              <w:tcPr>
                <w:tcW w:w="800" w:type="dxa"/>
              </w:tcPr>
            </w:tcPrChange>
          </w:tcPr>
          <w:p w:rsidR="00DE7989" w:rsidRDefault="00DE7989" w:rsidP="00DD59BB">
            <w:pPr>
              <w:rPr>
                <w:rFonts w:eastAsia="黑体" w:cs="Times New Roman"/>
                <w:szCs w:val="24"/>
              </w:rPr>
            </w:pPr>
            <w:r>
              <w:rPr>
                <w:b/>
              </w:rPr>
              <w:t>30</w:t>
            </w:r>
            <w:r>
              <w:rPr>
                <w:rFonts w:hint="eastAsia"/>
                <w:b/>
              </w:rPr>
              <w:t>00</w:t>
            </w:r>
          </w:p>
        </w:tc>
        <w:tc>
          <w:tcPr>
            <w:tcW w:w="2035" w:type="dxa"/>
            <w:tcPrChange w:id="1396" w:author="csuheshibo@163.com" w:date="2018-10-23T17:02:00Z">
              <w:tcPr>
                <w:tcW w:w="1595" w:type="dxa"/>
              </w:tcPr>
            </w:tcPrChange>
          </w:tcPr>
          <w:p w:rsidR="00DE7989" w:rsidRDefault="00DE7989" w:rsidP="00DD59BB">
            <w:pPr>
              <w:rPr>
                <w:b/>
                <w:sz w:val="21"/>
                <w:szCs w:val="21"/>
              </w:rPr>
            </w:pPr>
          </w:p>
        </w:tc>
        <w:tc>
          <w:tcPr>
            <w:tcW w:w="2297" w:type="dxa"/>
            <w:vMerge/>
            <w:tcPrChange w:id="1397" w:author="csuheshibo@163.com" w:date="2018-10-23T17:02:00Z">
              <w:tcPr>
                <w:tcW w:w="2311" w:type="dxa"/>
                <w:vMerge/>
              </w:tcPr>
            </w:tcPrChange>
          </w:tcPr>
          <w:p w:rsidR="00DE7989" w:rsidRDefault="00DE7989" w:rsidP="00DD59BB">
            <w:pPr>
              <w:rPr>
                <w:b/>
                <w:sz w:val="21"/>
                <w:szCs w:val="21"/>
              </w:rPr>
            </w:pPr>
          </w:p>
        </w:tc>
      </w:tr>
    </w:tbl>
    <w:p w:rsidR="00F912B1" w:rsidDel="004A40E6" w:rsidRDefault="00F912B1">
      <w:pPr>
        <w:widowControl/>
        <w:spacing w:line="240" w:lineRule="auto"/>
        <w:jc w:val="left"/>
        <w:rPr>
          <w:del w:id="1398" w:author="csuheshibo@163.com" w:date="2018-10-23T16:10:00Z"/>
          <w:rFonts w:eastAsia="黑体" w:cs="Times New Roman"/>
          <w:szCs w:val="24"/>
        </w:rPr>
      </w:pPr>
    </w:p>
    <w:p w:rsidR="0093778F" w:rsidDel="004A40E6" w:rsidRDefault="0093778F">
      <w:pPr>
        <w:widowControl/>
        <w:spacing w:line="240" w:lineRule="auto"/>
        <w:jc w:val="left"/>
        <w:rPr>
          <w:del w:id="1399" w:author="csuheshibo@163.com" w:date="2018-10-23T17:02:00Z"/>
          <w:rFonts w:eastAsia="黑体" w:cs="Times New Roman"/>
          <w:szCs w:val="24"/>
        </w:rPr>
      </w:pPr>
      <w:del w:id="1400" w:author="csuheshibo@163.com" w:date="2018-10-19T19:18:00Z">
        <w:r w:rsidDel="00F6644A">
          <w:rPr>
            <w:rFonts w:eastAsia="黑体" w:cs="Times New Roman"/>
            <w:szCs w:val="24"/>
          </w:rPr>
          <w:br w:type="page"/>
        </w:r>
      </w:del>
    </w:p>
    <w:p w:rsidR="00F912B1" w:rsidRPr="00DD59BB" w:rsidRDefault="00F912B1">
      <w:pPr>
        <w:widowControl/>
        <w:spacing w:line="240" w:lineRule="auto"/>
        <w:jc w:val="left"/>
        <w:rPr>
          <w:rFonts w:eastAsia="黑体" w:cs="Times New Roman"/>
          <w:szCs w:val="24"/>
        </w:rPr>
        <w:pPrChange w:id="1401" w:author="csuheshibo@163.com" w:date="2018-10-23T17:02:00Z">
          <w:pPr/>
        </w:pPrChange>
      </w:pPr>
      <w:r w:rsidRPr="00DD59BB">
        <w:rPr>
          <w:rFonts w:eastAsia="黑体" w:cs="Times New Roman" w:hint="eastAsia"/>
          <w:szCs w:val="24"/>
        </w:rPr>
        <w:t>9.</w:t>
      </w:r>
      <w:r w:rsidRPr="00DD59BB">
        <w:rPr>
          <w:rFonts w:eastAsia="黑体" w:cs="Times New Roman" w:hint="eastAsia"/>
          <w:szCs w:val="24"/>
        </w:rPr>
        <w:t>同济大学硕士研究生学位论文选题报告评分表</w:t>
      </w:r>
    </w:p>
    <w:tbl>
      <w:tblPr>
        <w:tblW w:w="936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440"/>
        <w:gridCol w:w="4500"/>
        <w:gridCol w:w="1260"/>
      </w:tblGrid>
      <w:tr w:rsidR="00F912B1" w:rsidRPr="00EF0767" w:rsidTr="00F72FFA">
        <w:trPr>
          <w:cantSplit/>
          <w:trHeight w:val="643"/>
        </w:trPr>
        <w:tc>
          <w:tcPr>
            <w:tcW w:w="1440" w:type="dxa"/>
            <w:tcBorders>
              <w:top w:val="single" w:sz="12" w:space="0" w:color="auto"/>
              <w:left w:val="single" w:sz="12" w:space="0" w:color="auto"/>
            </w:tcBorders>
            <w:vAlign w:val="center"/>
          </w:tcPr>
          <w:p w:rsidR="00F912B1" w:rsidRPr="00EF0767" w:rsidRDefault="00F912B1" w:rsidP="00EF0767">
            <w:pPr>
              <w:spacing w:line="240" w:lineRule="auto"/>
              <w:jc w:val="center"/>
              <w:rPr>
                <w:rFonts w:eastAsia="黑体" w:cs="Times New Roman"/>
                <w:sz w:val="21"/>
                <w:szCs w:val="21"/>
              </w:rPr>
            </w:pPr>
            <w:r w:rsidRPr="00EF0767">
              <w:rPr>
                <w:rFonts w:eastAsia="黑体" w:cs="Times New Roman" w:hint="eastAsia"/>
                <w:sz w:val="21"/>
                <w:szCs w:val="21"/>
              </w:rPr>
              <w:t>评审项目</w:t>
            </w:r>
          </w:p>
        </w:tc>
        <w:tc>
          <w:tcPr>
            <w:tcW w:w="720" w:type="dxa"/>
            <w:tcBorders>
              <w:top w:val="single" w:sz="12" w:space="0" w:color="auto"/>
            </w:tcBorders>
            <w:vAlign w:val="center"/>
          </w:tcPr>
          <w:p w:rsidR="00F912B1" w:rsidRPr="00EF0767" w:rsidRDefault="00F912B1" w:rsidP="00EF0767">
            <w:pPr>
              <w:spacing w:line="240" w:lineRule="auto"/>
              <w:jc w:val="center"/>
              <w:rPr>
                <w:rFonts w:eastAsia="黑体" w:cs="Times New Roman"/>
                <w:sz w:val="21"/>
                <w:szCs w:val="21"/>
              </w:rPr>
            </w:pPr>
            <w:r w:rsidRPr="00EF0767">
              <w:rPr>
                <w:rFonts w:eastAsia="黑体" w:cs="Times New Roman" w:hint="eastAsia"/>
                <w:sz w:val="21"/>
                <w:szCs w:val="21"/>
              </w:rPr>
              <w:t>权重</w:t>
            </w:r>
          </w:p>
        </w:tc>
        <w:tc>
          <w:tcPr>
            <w:tcW w:w="5940" w:type="dxa"/>
            <w:gridSpan w:val="2"/>
            <w:tcBorders>
              <w:top w:val="single" w:sz="12" w:space="0" w:color="auto"/>
            </w:tcBorders>
            <w:vAlign w:val="center"/>
          </w:tcPr>
          <w:p w:rsidR="00F912B1" w:rsidRPr="00EF0767" w:rsidRDefault="00F912B1" w:rsidP="00EF0767">
            <w:pPr>
              <w:spacing w:line="240" w:lineRule="auto"/>
              <w:jc w:val="center"/>
              <w:rPr>
                <w:rFonts w:eastAsia="黑体" w:cs="Times New Roman"/>
                <w:sz w:val="21"/>
                <w:szCs w:val="21"/>
              </w:rPr>
            </w:pPr>
            <w:r w:rsidRPr="00EF0767">
              <w:rPr>
                <w:rFonts w:eastAsia="黑体" w:cs="Times New Roman" w:hint="eastAsia"/>
                <w:sz w:val="21"/>
                <w:szCs w:val="21"/>
              </w:rPr>
              <w:t>评分标准</w:t>
            </w:r>
          </w:p>
        </w:tc>
        <w:tc>
          <w:tcPr>
            <w:tcW w:w="1260" w:type="dxa"/>
            <w:tcBorders>
              <w:top w:val="single" w:sz="12" w:space="0" w:color="auto"/>
              <w:right w:val="single" w:sz="12" w:space="0" w:color="auto"/>
            </w:tcBorders>
            <w:vAlign w:val="center"/>
          </w:tcPr>
          <w:p w:rsidR="00F912B1" w:rsidRPr="00EF0767" w:rsidRDefault="00F912B1" w:rsidP="00EF0767">
            <w:pPr>
              <w:spacing w:line="240" w:lineRule="auto"/>
              <w:jc w:val="center"/>
              <w:rPr>
                <w:rFonts w:eastAsia="黑体" w:cs="Times New Roman"/>
                <w:sz w:val="21"/>
                <w:szCs w:val="21"/>
              </w:rPr>
            </w:pPr>
            <w:r w:rsidRPr="00EF0767">
              <w:rPr>
                <w:rFonts w:eastAsia="黑体" w:cs="Times New Roman" w:hint="eastAsia"/>
                <w:sz w:val="21"/>
                <w:szCs w:val="21"/>
              </w:rPr>
              <w:t>得分（百分制）</w:t>
            </w:r>
          </w:p>
        </w:tc>
      </w:tr>
      <w:tr w:rsidR="00F912B1" w:rsidRPr="00EF0767" w:rsidTr="00D83DEE">
        <w:trPr>
          <w:cantSplit/>
          <w:trHeight w:val="338"/>
        </w:trPr>
        <w:tc>
          <w:tcPr>
            <w:tcW w:w="1440" w:type="dxa"/>
            <w:vMerge w:val="restart"/>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A.</w:t>
            </w:r>
            <w:r w:rsidRPr="00EF0767">
              <w:rPr>
                <w:rFonts w:eastAsia="仿宋_GB2312" w:cs="Times New Roman" w:hint="eastAsia"/>
                <w:sz w:val="21"/>
                <w:szCs w:val="21"/>
              </w:rPr>
              <w:t>研究问题</w:t>
            </w:r>
          </w:p>
        </w:tc>
        <w:tc>
          <w:tcPr>
            <w:tcW w:w="720" w:type="dxa"/>
            <w:vMerge w:val="restart"/>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30%</w:t>
            </w: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sz w:val="21"/>
                <w:szCs w:val="21"/>
              </w:rPr>
              <w:t>80</w:t>
            </w:r>
            <w:r w:rsidRPr="00EF0767">
              <w:rPr>
                <w:rFonts w:eastAsia="仿宋_GB2312" w:cs="Times New Roman" w:hint="eastAsia"/>
                <w:sz w:val="21"/>
                <w:szCs w:val="21"/>
              </w:rPr>
              <w:t>~100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研究问题明确，具有前沿性，反映出明确的应用研究中的科学内涵，具有较强的应用价值。</w:t>
            </w:r>
          </w:p>
        </w:tc>
        <w:tc>
          <w:tcPr>
            <w:tcW w:w="1260" w:type="dxa"/>
            <w:vMerge w:val="restart"/>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60~80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研究问题明确，反映出应用研究中的科学内涵，具有应用价值。</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w:t>
            </w:r>
            <w:r w:rsidRPr="00EF0767">
              <w:rPr>
                <w:rFonts w:eastAsia="仿宋_GB2312" w:cs="Times New Roman" w:hint="eastAsia"/>
                <w:sz w:val="21"/>
                <w:szCs w:val="21"/>
              </w:rPr>
              <w:t>分以下</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研究问题不明，缺乏理论意义和实用价值。</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val="restart"/>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B.</w:t>
            </w:r>
            <w:r w:rsidRPr="00EF0767">
              <w:rPr>
                <w:rFonts w:eastAsia="仿宋_GB2312" w:cs="Times New Roman" w:hint="eastAsia"/>
                <w:sz w:val="21"/>
                <w:szCs w:val="21"/>
              </w:rPr>
              <w:t>理论基础和专门知识</w:t>
            </w:r>
          </w:p>
        </w:tc>
        <w:tc>
          <w:tcPr>
            <w:tcW w:w="720" w:type="dxa"/>
            <w:vMerge w:val="restart"/>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20%</w:t>
            </w: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sz w:val="21"/>
                <w:szCs w:val="21"/>
              </w:rPr>
              <w:t>80</w:t>
            </w:r>
            <w:r w:rsidRPr="00EF0767">
              <w:rPr>
                <w:rFonts w:eastAsia="仿宋_GB2312" w:cs="Times New Roman" w:hint="eastAsia"/>
                <w:sz w:val="21"/>
                <w:szCs w:val="21"/>
              </w:rPr>
              <w:t>~100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较好地掌握并能综合运用科学理论、方法和技术手段解决研究问题。</w:t>
            </w:r>
          </w:p>
        </w:tc>
        <w:tc>
          <w:tcPr>
            <w:tcW w:w="1260" w:type="dxa"/>
            <w:vMerge w:val="restart"/>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60~80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基本掌握理论基础和系统专业知识。</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w:t>
            </w:r>
            <w:r w:rsidRPr="00EF0767">
              <w:rPr>
                <w:rFonts w:eastAsia="仿宋_GB2312" w:cs="Times New Roman" w:hint="eastAsia"/>
                <w:sz w:val="21"/>
                <w:szCs w:val="21"/>
              </w:rPr>
              <w:t>分以下</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缺乏理论基础和系统知识。</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val="restart"/>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C.</w:t>
            </w:r>
            <w:r w:rsidRPr="00EF0767">
              <w:rPr>
                <w:rFonts w:eastAsia="仿宋_GB2312" w:cs="Times New Roman" w:hint="eastAsia"/>
                <w:sz w:val="21"/>
                <w:szCs w:val="21"/>
              </w:rPr>
              <w:t>工作成果</w:t>
            </w:r>
          </w:p>
        </w:tc>
        <w:tc>
          <w:tcPr>
            <w:tcW w:w="720" w:type="dxa"/>
            <w:vMerge w:val="restart"/>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20%</w:t>
            </w: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sz w:val="21"/>
                <w:szCs w:val="21"/>
              </w:rPr>
              <w:t>80</w:t>
            </w:r>
            <w:r w:rsidRPr="00EF0767">
              <w:rPr>
                <w:rFonts w:eastAsia="仿宋_GB2312" w:cs="Times New Roman" w:hint="eastAsia"/>
                <w:sz w:val="21"/>
                <w:szCs w:val="21"/>
              </w:rPr>
              <w:t>~100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成果科学、完整、扎实，体现出明确的学术思想。</w:t>
            </w:r>
          </w:p>
        </w:tc>
        <w:tc>
          <w:tcPr>
            <w:tcW w:w="1260" w:type="dxa"/>
            <w:vMerge w:val="restart"/>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60~80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研究成果完整，体现出一定的学术思想。</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w:t>
            </w:r>
            <w:r w:rsidRPr="00EF0767">
              <w:rPr>
                <w:rFonts w:eastAsia="仿宋_GB2312" w:cs="Times New Roman" w:hint="eastAsia"/>
                <w:sz w:val="21"/>
                <w:szCs w:val="21"/>
              </w:rPr>
              <w:t>分以下</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研究成果不完整，未体现学术观点。</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val="restart"/>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D.</w:t>
            </w:r>
            <w:r w:rsidRPr="00EF0767">
              <w:rPr>
                <w:rFonts w:eastAsia="仿宋_GB2312" w:cs="Times New Roman" w:hint="eastAsia"/>
                <w:sz w:val="21"/>
                <w:szCs w:val="21"/>
              </w:rPr>
              <w:t>工作方法</w:t>
            </w:r>
          </w:p>
        </w:tc>
        <w:tc>
          <w:tcPr>
            <w:tcW w:w="720" w:type="dxa"/>
            <w:vMerge w:val="restart"/>
            <w:tcBorders>
              <w:bottom w:val="single" w:sz="4"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20%</w:t>
            </w:r>
          </w:p>
        </w:tc>
        <w:tc>
          <w:tcPr>
            <w:tcW w:w="1440" w:type="dxa"/>
            <w:tcBorders>
              <w:bottom w:val="single" w:sz="4"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sz w:val="21"/>
                <w:szCs w:val="21"/>
              </w:rPr>
              <w:t>80</w:t>
            </w:r>
            <w:r w:rsidRPr="00EF0767">
              <w:rPr>
                <w:rFonts w:eastAsia="仿宋_GB2312" w:cs="Times New Roman" w:hint="eastAsia"/>
                <w:sz w:val="21"/>
                <w:szCs w:val="21"/>
              </w:rPr>
              <w:t>~100</w:t>
            </w:r>
            <w:r w:rsidRPr="00EF0767">
              <w:rPr>
                <w:rFonts w:eastAsia="仿宋_GB2312" w:cs="Times New Roman" w:hint="eastAsia"/>
                <w:sz w:val="21"/>
                <w:szCs w:val="21"/>
              </w:rPr>
              <w:t>分</w:t>
            </w:r>
          </w:p>
        </w:tc>
        <w:tc>
          <w:tcPr>
            <w:tcW w:w="4500" w:type="dxa"/>
            <w:tcBorders>
              <w:bottom w:val="single" w:sz="4"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工作方法科学合理，条理清楚，针对性强。</w:t>
            </w:r>
          </w:p>
        </w:tc>
        <w:tc>
          <w:tcPr>
            <w:tcW w:w="1260" w:type="dxa"/>
            <w:vMerge w:val="restart"/>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tcBorders>
              <w:top w:val="single" w:sz="4" w:space="0" w:color="auto"/>
              <w:bottom w:val="single" w:sz="4"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60~80</w:t>
            </w:r>
            <w:r w:rsidRPr="00EF0767">
              <w:rPr>
                <w:rFonts w:eastAsia="仿宋_GB2312" w:cs="Times New Roman" w:hint="eastAsia"/>
                <w:sz w:val="21"/>
                <w:szCs w:val="21"/>
              </w:rPr>
              <w:t>分</w:t>
            </w:r>
          </w:p>
        </w:tc>
        <w:tc>
          <w:tcPr>
            <w:tcW w:w="4500" w:type="dxa"/>
            <w:tcBorders>
              <w:top w:val="single" w:sz="4" w:space="0" w:color="auto"/>
              <w:bottom w:val="single" w:sz="4"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制定了明确的工作方案，有针对性。</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bottom w:val="single" w:sz="4"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tcBorders>
              <w:bottom w:val="single" w:sz="4"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1440" w:type="dxa"/>
            <w:tcBorders>
              <w:top w:val="single" w:sz="4" w:space="0" w:color="auto"/>
              <w:bottom w:val="single" w:sz="4"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w:t>
            </w:r>
            <w:r w:rsidRPr="00EF0767">
              <w:rPr>
                <w:rFonts w:eastAsia="仿宋_GB2312" w:cs="Times New Roman" w:hint="eastAsia"/>
                <w:sz w:val="21"/>
                <w:szCs w:val="21"/>
              </w:rPr>
              <w:t>分以下</w:t>
            </w:r>
          </w:p>
        </w:tc>
        <w:tc>
          <w:tcPr>
            <w:tcW w:w="4500" w:type="dxa"/>
            <w:tcBorders>
              <w:top w:val="single" w:sz="4" w:space="0" w:color="auto"/>
              <w:bottom w:val="single" w:sz="4"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研究方法不明确。</w:t>
            </w:r>
          </w:p>
        </w:tc>
        <w:tc>
          <w:tcPr>
            <w:tcW w:w="1260" w:type="dxa"/>
            <w:vMerge/>
            <w:tcBorders>
              <w:bottom w:val="single" w:sz="4" w:space="0" w:color="auto"/>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val="restart"/>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E.</w:t>
            </w:r>
            <w:r w:rsidRPr="00EF0767">
              <w:rPr>
                <w:rFonts w:eastAsia="仿宋_GB2312" w:cs="Times New Roman" w:hint="eastAsia"/>
                <w:sz w:val="21"/>
                <w:szCs w:val="21"/>
              </w:rPr>
              <w:t>报告报告</w:t>
            </w:r>
          </w:p>
        </w:tc>
        <w:tc>
          <w:tcPr>
            <w:tcW w:w="720" w:type="dxa"/>
            <w:vMerge w:val="restart"/>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10%</w:t>
            </w: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sz w:val="21"/>
                <w:szCs w:val="21"/>
              </w:rPr>
              <w:t>80</w:t>
            </w:r>
            <w:r w:rsidRPr="00EF0767">
              <w:rPr>
                <w:rFonts w:eastAsia="仿宋_GB2312" w:cs="Times New Roman" w:hint="eastAsia"/>
                <w:sz w:val="21"/>
                <w:szCs w:val="21"/>
              </w:rPr>
              <w:t>~100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报告严密、逻辑性强、文笔流畅，表达清楚。</w:t>
            </w:r>
          </w:p>
        </w:tc>
        <w:tc>
          <w:tcPr>
            <w:tcW w:w="1260" w:type="dxa"/>
            <w:vMerge w:val="restart"/>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60~80</w:t>
            </w:r>
            <w:r w:rsidRPr="00EF0767">
              <w:rPr>
                <w:rFonts w:eastAsia="仿宋_GB2312" w:cs="Times New Roman" w:hint="eastAsia"/>
                <w:sz w:val="21"/>
                <w:szCs w:val="21"/>
              </w:rPr>
              <w:t>分</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基本概念清晰、层次分明，表达较清楚。</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vMerge/>
            <w:tcBorders>
              <w:left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720" w:type="dxa"/>
            <w:vMerge/>
            <w:vAlign w:val="center"/>
          </w:tcPr>
          <w:p w:rsidR="00F912B1" w:rsidRPr="00EF0767" w:rsidRDefault="00F912B1" w:rsidP="00EF0767">
            <w:pPr>
              <w:spacing w:line="240" w:lineRule="auto"/>
              <w:jc w:val="center"/>
              <w:rPr>
                <w:rFonts w:eastAsia="仿宋_GB2312" w:cs="Times New Roman"/>
                <w:sz w:val="21"/>
                <w:szCs w:val="21"/>
              </w:rPr>
            </w:pPr>
          </w:p>
        </w:tc>
        <w:tc>
          <w:tcPr>
            <w:tcW w:w="144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60</w:t>
            </w:r>
            <w:r w:rsidRPr="00EF0767">
              <w:rPr>
                <w:rFonts w:eastAsia="仿宋_GB2312" w:cs="Times New Roman" w:hint="eastAsia"/>
                <w:sz w:val="21"/>
                <w:szCs w:val="21"/>
              </w:rPr>
              <w:t>分以下</w:t>
            </w:r>
          </w:p>
        </w:tc>
        <w:tc>
          <w:tcPr>
            <w:tcW w:w="4500" w:type="dxa"/>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写作、表达较差。</w:t>
            </w:r>
          </w:p>
        </w:tc>
        <w:tc>
          <w:tcPr>
            <w:tcW w:w="1260" w:type="dxa"/>
            <w:vMerge/>
            <w:tcBorders>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r w:rsidR="00F912B1" w:rsidRPr="00EF0767" w:rsidTr="00D83DEE">
        <w:trPr>
          <w:cantSplit/>
          <w:trHeight w:val="338"/>
        </w:trPr>
        <w:tc>
          <w:tcPr>
            <w:tcW w:w="1440" w:type="dxa"/>
            <w:tcBorders>
              <w:left w:val="single" w:sz="12" w:space="0" w:color="auto"/>
              <w:bottom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r w:rsidRPr="00EF0767">
              <w:rPr>
                <w:rFonts w:eastAsia="仿宋_GB2312" w:cs="Times New Roman" w:hint="eastAsia"/>
                <w:sz w:val="21"/>
                <w:szCs w:val="21"/>
              </w:rPr>
              <w:t>总分</w:t>
            </w:r>
          </w:p>
        </w:tc>
        <w:tc>
          <w:tcPr>
            <w:tcW w:w="720" w:type="dxa"/>
            <w:tcBorders>
              <w:bottom w:val="single" w:sz="12" w:space="0" w:color="auto"/>
            </w:tcBorders>
            <w:vAlign w:val="center"/>
          </w:tcPr>
          <w:p w:rsidR="00F912B1" w:rsidRPr="00EF0767" w:rsidRDefault="00F912B1" w:rsidP="00EF0767">
            <w:pPr>
              <w:spacing w:line="240" w:lineRule="auto"/>
              <w:jc w:val="center"/>
              <w:rPr>
                <w:rFonts w:eastAsia="仿宋_GB2312" w:cs="Times New Roman"/>
                <w:sz w:val="21"/>
                <w:szCs w:val="21"/>
              </w:rPr>
            </w:pPr>
          </w:p>
        </w:tc>
        <w:tc>
          <w:tcPr>
            <w:tcW w:w="5940" w:type="dxa"/>
            <w:gridSpan w:val="2"/>
            <w:tcBorders>
              <w:bottom w:val="single" w:sz="12" w:space="0" w:color="auto"/>
            </w:tcBorders>
            <w:vAlign w:val="center"/>
          </w:tcPr>
          <w:p w:rsidR="00F912B1" w:rsidRPr="00EF0767" w:rsidRDefault="00F912B1" w:rsidP="00EF0767">
            <w:pPr>
              <w:spacing w:line="240" w:lineRule="auto"/>
              <w:rPr>
                <w:rFonts w:eastAsia="仿宋_GB2312" w:cs="Times New Roman"/>
                <w:sz w:val="21"/>
                <w:szCs w:val="21"/>
              </w:rPr>
            </w:pPr>
            <w:r w:rsidRPr="00EF0767">
              <w:rPr>
                <w:rFonts w:eastAsia="仿宋_GB2312" w:cs="Times New Roman" w:hint="eastAsia"/>
                <w:sz w:val="21"/>
                <w:szCs w:val="21"/>
              </w:rPr>
              <w:t>总分</w:t>
            </w:r>
            <w:r w:rsidRPr="00EF0767">
              <w:rPr>
                <w:rFonts w:eastAsia="仿宋_GB2312" w:cs="Times New Roman" w:hint="eastAsia"/>
                <w:sz w:val="21"/>
                <w:szCs w:val="21"/>
              </w:rPr>
              <w:t>=</w:t>
            </w:r>
            <w:r w:rsidRPr="00EF0767">
              <w:rPr>
                <w:rFonts w:eastAsia="仿宋_GB2312" w:cs="Times New Roman"/>
                <w:sz w:val="21"/>
                <w:szCs w:val="21"/>
              </w:rPr>
              <w:t>0.</w:t>
            </w:r>
            <w:r w:rsidRPr="00EF0767">
              <w:rPr>
                <w:rFonts w:eastAsia="仿宋_GB2312" w:cs="Times New Roman" w:hint="eastAsia"/>
                <w:sz w:val="21"/>
                <w:szCs w:val="21"/>
              </w:rPr>
              <w:t>3</w:t>
            </w:r>
            <w:r w:rsidRPr="00EF0767">
              <w:rPr>
                <w:rFonts w:eastAsia="仿宋_GB2312" w:cs="Times New Roman"/>
                <w:sz w:val="21"/>
                <w:szCs w:val="21"/>
              </w:rPr>
              <w:t>A+0.2B+0.</w:t>
            </w:r>
            <w:r w:rsidRPr="00EF0767">
              <w:rPr>
                <w:rFonts w:eastAsia="仿宋_GB2312" w:cs="Times New Roman" w:hint="eastAsia"/>
                <w:sz w:val="21"/>
                <w:szCs w:val="21"/>
              </w:rPr>
              <w:t>2</w:t>
            </w:r>
            <w:r w:rsidRPr="00EF0767">
              <w:rPr>
                <w:rFonts w:eastAsia="仿宋_GB2312" w:cs="Times New Roman"/>
                <w:sz w:val="21"/>
                <w:szCs w:val="21"/>
              </w:rPr>
              <w:t>C+0.</w:t>
            </w:r>
            <w:r w:rsidRPr="00EF0767">
              <w:rPr>
                <w:rFonts w:eastAsia="仿宋_GB2312" w:cs="Times New Roman" w:hint="eastAsia"/>
                <w:sz w:val="21"/>
                <w:szCs w:val="21"/>
              </w:rPr>
              <w:t>2</w:t>
            </w:r>
            <w:r w:rsidRPr="00EF0767">
              <w:rPr>
                <w:rFonts w:eastAsia="仿宋_GB2312" w:cs="Times New Roman"/>
                <w:sz w:val="21"/>
                <w:szCs w:val="21"/>
              </w:rPr>
              <w:t>D+0.</w:t>
            </w:r>
            <w:r w:rsidRPr="00EF0767">
              <w:rPr>
                <w:rFonts w:eastAsia="仿宋_GB2312" w:cs="Times New Roman" w:hint="eastAsia"/>
                <w:sz w:val="21"/>
                <w:szCs w:val="21"/>
              </w:rPr>
              <w:t>1</w:t>
            </w:r>
            <w:r w:rsidRPr="00EF0767">
              <w:rPr>
                <w:rFonts w:eastAsia="仿宋_GB2312" w:cs="Times New Roman"/>
                <w:sz w:val="21"/>
                <w:szCs w:val="21"/>
              </w:rPr>
              <w:t>E</w:t>
            </w:r>
          </w:p>
        </w:tc>
        <w:tc>
          <w:tcPr>
            <w:tcW w:w="1260" w:type="dxa"/>
            <w:tcBorders>
              <w:bottom w:val="single" w:sz="12" w:space="0" w:color="auto"/>
              <w:right w:val="single" w:sz="12" w:space="0" w:color="auto"/>
            </w:tcBorders>
            <w:vAlign w:val="center"/>
          </w:tcPr>
          <w:p w:rsidR="00F912B1" w:rsidRPr="00EF0767" w:rsidRDefault="00F912B1" w:rsidP="00EF0767">
            <w:pPr>
              <w:spacing w:line="240" w:lineRule="auto"/>
              <w:jc w:val="center"/>
              <w:rPr>
                <w:rFonts w:ascii="仿宋_GB2312" w:eastAsia="仿宋_GB2312" w:cs="Times New Roman"/>
                <w:sz w:val="21"/>
                <w:szCs w:val="21"/>
              </w:rPr>
            </w:pPr>
          </w:p>
        </w:tc>
      </w:tr>
    </w:tbl>
    <w:p w:rsidR="00F912B1" w:rsidRDefault="00F912B1" w:rsidP="00F912B1">
      <w:pPr>
        <w:ind w:rightChars="-159" w:right="-382"/>
        <w:rPr>
          <w:rFonts w:cs="Times New Roman"/>
          <w:szCs w:val="24"/>
        </w:rPr>
      </w:pPr>
      <w:r w:rsidRPr="00DD59BB">
        <w:rPr>
          <w:rFonts w:cs="Times New Roman" w:hint="eastAsia"/>
          <w:szCs w:val="24"/>
        </w:rPr>
        <w:t>备注：评审专家只对五项指标每一项的最后一栏内打分（百分制），不必计算总分。</w:t>
      </w:r>
    </w:p>
    <w:p w:rsidR="00F912B1" w:rsidRPr="00DD59BB" w:rsidRDefault="00F912B1" w:rsidP="00F912B1">
      <w:pPr>
        <w:spacing w:line="240" w:lineRule="auto"/>
        <w:rPr>
          <w:rFonts w:eastAsia="黑体" w:cs="Times New Roman"/>
          <w:szCs w:val="28"/>
        </w:rPr>
      </w:pPr>
      <w:r w:rsidRPr="00DD59BB">
        <w:rPr>
          <w:rFonts w:eastAsia="黑体" w:cs="Times New Roman" w:hint="eastAsia"/>
          <w:szCs w:val="28"/>
        </w:rPr>
        <w:t>评审小组组成：</w:t>
      </w:r>
    </w:p>
    <w:tbl>
      <w:tblPr>
        <w:tblW w:w="9316"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1"/>
        <w:gridCol w:w="1985"/>
        <w:gridCol w:w="2126"/>
        <w:gridCol w:w="1843"/>
        <w:gridCol w:w="1981"/>
      </w:tblGrid>
      <w:tr w:rsidR="00F912B1" w:rsidRPr="00DD59BB" w:rsidTr="00D83DEE">
        <w:trPr>
          <w:trHeight w:val="482"/>
        </w:trPr>
        <w:tc>
          <w:tcPr>
            <w:tcW w:w="1381" w:type="dxa"/>
            <w:vAlign w:val="center"/>
          </w:tcPr>
          <w:p w:rsidR="00F912B1" w:rsidRPr="00DD59BB" w:rsidRDefault="00F912B1" w:rsidP="00D83DEE">
            <w:pPr>
              <w:spacing w:before="120" w:line="240" w:lineRule="auto"/>
              <w:jc w:val="center"/>
              <w:rPr>
                <w:rFonts w:eastAsia="黑体" w:cs="Times New Roman"/>
                <w:sz w:val="28"/>
                <w:szCs w:val="28"/>
              </w:rPr>
            </w:pPr>
            <w:r w:rsidRPr="00DD59BB">
              <w:rPr>
                <w:rFonts w:eastAsia="黑体" w:cs="Times New Roman" w:hint="eastAsia"/>
                <w:sz w:val="28"/>
                <w:szCs w:val="28"/>
              </w:rPr>
              <w:t>组成</w:t>
            </w:r>
          </w:p>
        </w:tc>
        <w:tc>
          <w:tcPr>
            <w:tcW w:w="1985" w:type="dxa"/>
            <w:vAlign w:val="center"/>
          </w:tcPr>
          <w:p w:rsidR="00F912B1" w:rsidRPr="00DD59BB" w:rsidRDefault="00F912B1" w:rsidP="00D83DEE">
            <w:pPr>
              <w:spacing w:before="120" w:line="240" w:lineRule="auto"/>
              <w:jc w:val="center"/>
              <w:rPr>
                <w:rFonts w:eastAsia="黑体" w:cs="Times New Roman"/>
                <w:sz w:val="28"/>
                <w:szCs w:val="28"/>
              </w:rPr>
            </w:pPr>
            <w:r w:rsidRPr="00DD59BB">
              <w:rPr>
                <w:rFonts w:eastAsia="黑体" w:cs="Times New Roman" w:hint="eastAsia"/>
                <w:sz w:val="28"/>
                <w:szCs w:val="28"/>
              </w:rPr>
              <w:t>姓名</w:t>
            </w:r>
          </w:p>
        </w:tc>
        <w:tc>
          <w:tcPr>
            <w:tcW w:w="2126" w:type="dxa"/>
            <w:vAlign w:val="center"/>
          </w:tcPr>
          <w:p w:rsidR="00F912B1" w:rsidRPr="00DD59BB" w:rsidRDefault="00F912B1" w:rsidP="00D83DEE">
            <w:pPr>
              <w:spacing w:before="120" w:line="240" w:lineRule="auto"/>
              <w:jc w:val="center"/>
              <w:rPr>
                <w:rFonts w:eastAsia="黑体" w:cs="Times New Roman"/>
                <w:sz w:val="28"/>
                <w:szCs w:val="28"/>
              </w:rPr>
            </w:pPr>
            <w:r w:rsidRPr="00DD59BB">
              <w:rPr>
                <w:rFonts w:eastAsia="黑体" w:cs="Times New Roman" w:hint="eastAsia"/>
                <w:sz w:val="28"/>
                <w:szCs w:val="28"/>
              </w:rPr>
              <w:t>职称</w:t>
            </w:r>
          </w:p>
        </w:tc>
        <w:tc>
          <w:tcPr>
            <w:tcW w:w="1843" w:type="dxa"/>
            <w:vAlign w:val="center"/>
          </w:tcPr>
          <w:p w:rsidR="00F912B1" w:rsidRPr="00DD59BB" w:rsidRDefault="00F912B1" w:rsidP="00D83DEE">
            <w:pPr>
              <w:spacing w:before="120" w:line="240" w:lineRule="auto"/>
              <w:jc w:val="center"/>
              <w:rPr>
                <w:rFonts w:eastAsia="黑体" w:cs="Times New Roman"/>
                <w:sz w:val="28"/>
                <w:szCs w:val="28"/>
              </w:rPr>
            </w:pPr>
            <w:r w:rsidRPr="00DD59BB">
              <w:rPr>
                <w:rFonts w:eastAsia="黑体" w:cs="Times New Roman" w:hint="eastAsia"/>
                <w:sz w:val="28"/>
                <w:szCs w:val="28"/>
              </w:rPr>
              <w:t>单位</w:t>
            </w:r>
          </w:p>
        </w:tc>
        <w:tc>
          <w:tcPr>
            <w:tcW w:w="1981" w:type="dxa"/>
          </w:tcPr>
          <w:p w:rsidR="00F912B1" w:rsidRPr="00DD59BB" w:rsidRDefault="00F912B1" w:rsidP="00D83DEE">
            <w:pPr>
              <w:spacing w:before="120" w:line="240" w:lineRule="auto"/>
              <w:jc w:val="center"/>
              <w:rPr>
                <w:rFonts w:eastAsia="黑体" w:cs="Times New Roman"/>
                <w:sz w:val="28"/>
                <w:szCs w:val="28"/>
              </w:rPr>
            </w:pPr>
            <w:r>
              <w:rPr>
                <w:rFonts w:eastAsia="黑体" w:cs="Times New Roman" w:hint="eastAsia"/>
                <w:sz w:val="28"/>
                <w:szCs w:val="28"/>
              </w:rPr>
              <w:t>签字</w:t>
            </w:r>
          </w:p>
        </w:tc>
      </w:tr>
      <w:tr w:rsidR="00F912B1" w:rsidRPr="00DD59BB" w:rsidTr="00D83DEE">
        <w:trPr>
          <w:trHeight w:val="461"/>
        </w:trPr>
        <w:tc>
          <w:tcPr>
            <w:tcW w:w="1381" w:type="dxa"/>
          </w:tcPr>
          <w:p w:rsidR="00F912B1" w:rsidRPr="00DD59BB" w:rsidRDefault="00F912B1" w:rsidP="00D83DEE">
            <w:pPr>
              <w:spacing w:before="120" w:line="240" w:lineRule="auto"/>
              <w:jc w:val="center"/>
              <w:rPr>
                <w:rFonts w:cs="Times New Roman"/>
                <w:sz w:val="21"/>
                <w:szCs w:val="24"/>
              </w:rPr>
            </w:pPr>
            <w:r>
              <w:rPr>
                <w:rFonts w:cs="Times New Roman" w:hint="eastAsia"/>
                <w:sz w:val="21"/>
                <w:szCs w:val="24"/>
              </w:rPr>
              <w:t>导师</w:t>
            </w:r>
          </w:p>
        </w:tc>
        <w:tc>
          <w:tcPr>
            <w:tcW w:w="1985" w:type="dxa"/>
          </w:tcPr>
          <w:p w:rsidR="00F912B1" w:rsidRPr="00DD59BB" w:rsidRDefault="00F912B1" w:rsidP="00D83DEE">
            <w:pPr>
              <w:spacing w:before="120" w:line="240" w:lineRule="auto"/>
              <w:jc w:val="center"/>
              <w:rPr>
                <w:rFonts w:cs="Times New Roman"/>
                <w:sz w:val="21"/>
                <w:szCs w:val="24"/>
              </w:rPr>
            </w:pPr>
            <w:proofErr w:type="gramStart"/>
            <w:r w:rsidRPr="00DD59BB">
              <w:rPr>
                <w:rFonts w:cs="Times New Roman" w:hint="eastAsia"/>
                <w:sz w:val="21"/>
                <w:szCs w:val="24"/>
              </w:rPr>
              <w:t>岳继光</w:t>
            </w:r>
            <w:proofErr w:type="gramEnd"/>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教授</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r w:rsidR="00F912B1" w:rsidRPr="00DD59BB" w:rsidTr="00D83DEE">
        <w:trPr>
          <w:trHeight w:val="461"/>
        </w:trPr>
        <w:tc>
          <w:tcPr>
            <w:tcW w:w="1381" w:type="dxa"/>
            <w:vMerge w:val="restart"/>
          </w:tcPr>
          <w:p w:rsidR="00F912B1" w:rsidRDefault="00F912B1" w:rsidP="00D83DEE">
            <w:pPr>
              <w:spacing w:before="120" w:line="240" w:lineRule="auto"/>
              <w:jc w:val="center"/>
              <w:rPr>
                <w:rFonts w:cs="Times New Roman"/>
                <w:sz w:val="21"/>
                <w:szCs w:val="24"/>
              </w:rPr>
            </w:pPr>
          </w:p>
          <w:p w:rsidR="00F912B1" w:rsidRDefault="00F912B1" w:rsidP="00D83DEE">
            <w:pPr>
              <w:spacing w:before="120" w:line="240" w:lineRule="auto"/>
              <w:jc w:val="center"/>
              <w:rPr>
                <w:rFonts w:cs="Times New Roman"/>
                <w:sz w:val="21"/>
                <w:szCs w:val="24"/>
              </w:rPr>
            </w:pPr>
          </w:p>
          <w:p w:rsidR="00F912B1" w:rsidRDefault="00F912B1" w:rsidP="00D83DEE">
            <w:pPr>
              <w:spacing w:before="120" w:line="240" w:lineRule="auto"/>
              <w:jc w:val="center"/>
              <w:rPr>
                <w:rFonts w:cs="Times New Roman"/>
                <w:sz w:val="21"/>
                <w:szCs w:val="24"/>
              </w:rPr>
            </w:pPr>
          </w:p>
          <w:p w:rsidR="00F912B1" w:rsidRDefault="00F912B1" w:rsidP="00D83DEE">
            <w:pPr>
              <w:spacing w:before="120" w:line="240" w:lineRule="auto"/>
              <w:jc w:val="center"/>
              <w:rPr>
                <w:rFonts w:cs="Times New Roman"/>
                <w:sz w:val="21"/>
                <w:szCs w:val="24"/>
              </w:rPr>
            </w:pPr>
            <w:r w:rsidRPr="00DD59BB">
              <w:rPr>
                <w:rFonts w:cs="Times New Roman" w:hint="eastAsia"/>
                <w:sz w:val="21"/>
                <w:szCs w:val="24"/>
              </w:rPr>
              <w:t>成员</w:t>
            </w:r>
          </w:p>
          <w:p w:rsidR="00F912B1" w:rsidRPr="00DD59BB" w:rsidRDefault="00F912B1" w:rsidP="00D83DEE">
            <w:pPr>
              <w:spacing w:before="120" w:line="240" w:lineRule="auto"/>
              <w:jc w:val="center"/>
              <w:rPr>
                <w:rFonts w:cs="Times New Roman"/>
                <w:sz w:val="21"/>
                <w:szCs w:val="24"/>
              </w:rPr>
            </w:pPr>
          </w:p>
        </w:tc>
        <w:tc>
          <w:tcPr>
            <w:tcW w:w="1985"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肖辉</w:t>
            </w:r>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教授</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r w:rsidR="00F912B1" w:rsidRPr="00DD59BB" w:rsidTr="00D83DEE">
        <w:trPr>
          <w:trHeight w:val="482"/>
        </w:trPr>
        <w:tc>
          <w:tcPr>
            <w:tcW w:w="1381" w:type="dxa"/>
            <w:vMerge/>
            <w:vAlign w:val="center"/>
          </w:tcPr>
          <w:p w:rsidR="00F912B1" w:rsidRPr="00DD59BB" w:rsidRDefault="00F912B1" w:rsidP="00D83DEE">
            <w:pPr>
              <w:spacing w:before="120" w:line="240" w:lineRule="auto"/>
              <w:jc w:val="center"/>
              <w:rPr>
                <w:rFonts w:cs="Times New Roman"/>
                <w:sz w:val="21"/>
                <w:szCs w:val="24"/>
              </w:rPr>
            </w:pPr>
          </w:p>
        </w:tc>
        <w:tc>
          <w:tcPr>
            <w:tcW w:w="1985"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何斌</w:t>
            </w:r>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教授</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r w:rsidR="00F912B1" w:rsidRPr="00DD59BB" w:rsidTr="00D83DEE">
        <w:trPr>
          <w:trHeight w:val="482"/>
        </w:trPr>
        <w:tc>
          <w:tcPr>
            <w:tcW w:w="1381" w:type="dxa"/>
            <w:vMerge/>
            <w:vAlign w:val="center"/>
          </w:tcPr>
          <w:p w:rsidR="00F912B1" w:rsidRPr="00DD59BB" w:rsidRDefault="00F912B1" w:rsidP="00D83DEE">
            <w:pPr>
              <w:spacing w:before="120" w:line="240" w:lineRule="auto"/>
              <w:jc w:val="center"/>
              <w:rPr>
                <w:rFonts w:cs="Times New Roman"/>
                <w:sz w:val="28"/>
                <w:szCs w:val="28"/>
              </w:rPr>
            </w:pPr>
          </w:p>
        </w:tc>
        <w:tc>
          <w:tcPr>
            <w:tcW w:w="1985"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苏永清</w:t>
            </w:r>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副教授</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r w:rsidR="00F912B1" w:rsidRPr="00DD59BB" w:rsidTr="00D83DEE">
        <w:trPr>
          <w:trHeight w:val="482"/>
        </w:trPr>
        <w:tc>
          <w:tcPr>
            <w:tcW w:w="1381" w:type="dxa"/>
            <w:vMerge/>
          </w:tcPr>
          <w:p w:rsidR="00F912B1" w:rsidRPr="00DD59BB" w:rsidRDefault="00F912B1" w:rsidP="00D83DEE">
            <w:pPr>
              <w:spacing w:before="120" w:line="240" w:lineRule="auto"/>
              <w:rPr>
                <w:rFonts w:cs="Times New Roman"/>
                <w:sz w:val="21"/>
                <w:szCs w:val="24"/>
              </w:rPr>
            </w:pPr>
          </w:p>
        </w:tc>
        <w:tc>
          <w:tcPr>
            <w:tcW w:w="1985" w:type="dxa"/>
          </w:tcPr>
          <w:p w:rsidR="00F912B1" w:rsidRPr="00DD59BB" w:rsidRDefault="00F912B1" w:rsidP="00D83DEE">
            <w:pPr>
              <w:spacing w:before="120" w:line="240" w:lineRule="auto"/>
              <w:jc w:val="center"/>
              <w:rPr>
                <w:rFonts w:cs="Times New Roman"/>
                <w:sz w:val="21"/>
                <w:szCs w:val="24"/>
              </w:rPr>
            </w:pPr>
            <w:proofErr w:type="gramStart"/>
            <w:r w:rsidRPr="00DD59BB">
              <w:rPr>
                <w:rFonts w:cs="Times New Roman" w:hint="eastAsia"/>
                <w:sz w:val="21"/>
                <w:szCs w:val="24"/>
              </w:rPr>
              <w:t>沈润杰</w:t>
            </w:r>
            <w:proofErr w:type="gramEnd"/>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副研究员</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r w:rsidR="00F912B1" w:rsidRPr="00DD59BB" w:rsidTr="00D83DEE">
        <w:trPr>
          <w:trHeight w:val="482"/>
        </w:trPr>
        <w:tc>
          <w:tcPr>
            <w:tcW w:w="1381" w:type="dxa"/>
            <w:vMerge/>
          </w:tcPr>
          <w:p w:rsidR="00F912B1" w:rsidRPr="00DD59BB" w:rsidRDefault="00F912B1" w:rsidP="00D83DEE">
            <w:pPr>
              <w:spacing w:before="120" w:line="240" w:lineRule="auto"/>
              <w:rPr>
                <w:rFonts w:cs="Times New Roman"/>
                <w:sz w:val="21"/>
                <w:szCs w:val="24"/>
              </w:rPr>
            </w:pPr>
          </w:p>
        </w:tc>
        <w:tc>
          <w:tcPr>
            <w:tcW w:w="1985"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李雪峰</w:t>
            </w:r>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副教授</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r w:rsidR="00F912B1" w:rsidRPr="00DD59BB" w:rsidTr="00D83DEE">
        <w:trPr>
          <w:trHeight w:val="482"/>
        </w:trPr>
        <w:tc>
          <w:tcPr>
            <w:tcW w:w="1381" w:type="dxa"/>
            <w:vMerge/>
          </w:tcPr>
          <w:p w:rsidR="00F912B1" w:rsidRPr="00DD59BB" w:rsidRDefault="00F912B1" w:rsidP="00D83DEE">
            <w:pPr>
              <w:spacing w:before="120" w:line="240" w:lineRule="auto"/>
              <w:rPr>
                <w:rFonts w:cs="Times New Roman"/>
                <w:sz w:val="21"/>
                <w:szCs w:val="24"/>
              </w:rPr>
            </w:pPr>
          </w:p>
        </w:tc>
        <w:tc>
          <w:tcPr>
            <w:tcW w:w="1985" w:type="dxa"/>
          </w:tcPr>
          <w:p w:rsidR="00F912B1" w:rsidRPr="00DD59BB" w:rsidRDefault="00F912B1" w:rsidP="00D83DEE">
            <w:pPr>
              <w:spacing w:before="120" w:line="240" w:lineRule="auto"/>
              <w:jc w:val="center"/>
              <w:rPr>
                <w:rFonts w:cs="Times New Roman"/>
                <w:sz w:val="21"/>
                <w:szCs w:val="24"/>
              </w:rPr>
            </w:pPr>
            <w:proofErr w:type="gramStart"/>
            <w:r>
              <w:rPr>
                <w:rFonts w:cs="Times New Roman" w:hint="eastAsia"/>
                <w:sz w:val="21"/>
                <w:szCs w:val="24"/>
              </w:rPr>
              <w:t>董延超</w:t>
            </w:r>
            <w:proofErr w:type="gramEnd"/>
          </w:p>
        </w:tc>
        <w:tc>
          <w:tcPr>
            <w:tcW w:w="2126"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副教授</w:t>
            </w:r>
          </w:p>
        </w:tc>
        <w:tc>
          <w:tcPr>
            <w:tcW w:w="1843" w:type="dxa"/>
          </w:tcPr>
          <w:p w:rsidR="00F912B1" w:rsidRPr="00DD59BB" w:rsidRDefault="00F912B1" w:rsidP="00D83DEE">
            <w:pPr>
              <w:spacing w:before="120" w:line="240" w:lineRule="auto"/>
              <w:jc w:val="center"/>
              <w:rPr>
                <w:rFonts w:cs="Times New Roman"/>
                <w:sz w:val="21"/>
                <w:szCs w:val="24"/>
              </w:rPr>
            </w:pPr>
            <w:r w:rsidRPr="00DD59BB">
              <w:rPr>
                <w:rFonts w:cs="Times New Roman" w:hint="eastAsia"/>
                <w:sz w:val="21"/>
                <w:szCs w:val="24"/>
              </w:rPr>
              <w:t>同济大学</w:t>
            </w:r>
          </w:p>
        </w:tc>
        <w:tc>
          <w:tcPr>
            <w:tcW w:w="1981" w:type="dxa"/>
          </w:tcPr>
          <w:p w:rsidR="00F912B1" w:rsidRPr="00DD59BB" w:rsidRDefault="00F912B1" w:rsidP="00D83DEE">
            <w:pPr>
              <w:spacing w:before="120" w:line="240" w:lineRule="auto"/>
              <w:jc w:val="center"/>
              <w:rPr>
                <w:rFonts w:cs="Times New Roman"/>
                <w:sz w:val="21"/>
                <w:szCs w:val="24"/>
              </w:rPr>
            </w:pPr>
          </w:p>
        </w:tc>
      </w:tr>
    </w:tbl>
    <w:p w:rsidR="00F912B1" w:rsidRDefault="00F912B1" w:rsidP="00F912B1">
      <w:pPr>
        <w:spacing w:before="120"/>
      </w:pPr>
      <w:r>
        <w:rPr>
          <w:rFonts w:hint="eastAsia"/>
        </w:rPr>
        <w:t>注：此评分表作为硕士研究生课程成绩单必备的材料之一</w:t>
      </w:r>
    </w:p>
    <w:p w:rsidR="0093778F" w:rsidRPr="0093778F" w:rsidRDefault="00F72FFA" w:rsidP="0093778F">
      <w:pPr>
        <w:spacing w:before="120"/>
        <w:jc w:val="right"/>
        <w:rPr>
          <w:rFonts w:eastAsia="黑体"/>
        </w:rPr>
      </w:pPr>
      <w:r w:rsidRPr="009D771D">
        <w:rPr>
          <w:rFonts w:hint="eastAsia"/>
        </w:rPr>
        <w:t>年</w:t>
      </w:r>
      <w:r w:rsidRPr="009D771D">
        <w:rPr>
          <w:rFonts w:hint="eastAsia"/>
        </w:rPr>
        <w:t xml:space="preserve">   </w:t>
      </w:r>
      <w:r w:rsidRPr="009D771D">
        <w:rPr>
          <w:rFonts w:hint="eastAsia"/>
        </w:rPr>
        <w:t>月</w:t>
      </w:r>
      <w:r w:rsidRPr="009D771D">
        <w:rPr>
          <w:rFonts w:hint="eastAsia"/>
        </w:rPr>
        <w:t xml:space="preserve">   </w:t>
      </w:r>
      <w:r w:rsidRPr="009D771D">
        <w:rPr>
          <w:rFonts w:hint="eastAsia"/>
        </w:rPr>
        <w:t>日</w:t>
      </w:r>
      <w:r w:rsidR="0093778F">
        <w:rPr>
          <w:rFonts w:eastAsia="黑体" w:cs="Times New Roman"/>
          <w:szCs w:val="24"/>
        </w:rPr>
        <w:br w:type="page"/>
      </w:r>
    </w:p>
    <w:p w:rsidR="00F912B1" w:rsidRPr="00DD59BB" w:rsidRDefault="00F912B1" w:rsidP="00F912B1">
      <w:pPr>
        <w:rPr>
          <w:rFonts w:eastAsia="黑体" w:cs="Times New Roman"/>
          <w:szCs w:val="24"/>
        </w:rPr>
      </w:pPr>
      <w:r w:rsidRPr="00DD59BB">
        <w:rPr>
          <w:rFonts w:eastAsia="黑体" w:cs="Times New Roman" w:hint="eastAsia"/>
          <w:szCs w:val="24"/>
        </w:rPr>
        <w:lastRenderedPageBreak/>
        <w:t>10.</w:t>
      </w:r>
      <w:r w:rsidRPr="00DD59BB">
        <w:rPr>
          <w:rFonts w:eastAsia="黑体" w:cs="Times New Roman" w:hint="eastAsia"/>
          <w:szCs w:val="24"/>
        </w:rPr>
        <w:t>评审意见</w:t>
      </w:r>
    </w:p>
    <w:tbl>
      <w:tblPr>
        <w:tblW w:w="0" w:type="auto"/>
        <w:tblInd w:w="-252" w:type="dxa"/>
        <w:tblBorders>
          <w:top w:val="single" w:sz="12" w:space="0" w:color="auto"/>
          <w:left w:val="single" w:sz="12" w:space="0" w:color="auto"/>
          <w:bottom w:val="single" w:sz="12" w:space="0" w:color="auto"/>
          <w:right w:val="single" w:sz="12" w:space="0" w:color="auto"/>
          <w:insideH w:val="single" w:sz="12" w:space="0" w:color="auto"/>
          <w:insideV w:val="single" w:sz="4" w:space="0" w:color="auto"/>
        </w:tblBorders>
        <w:tblLayout w:type="fixed"/>
        <w:tblLook w:val="0000" w:firstRow="0" w:lastRow="0" w:firstColumn="0" w:lastColumn="0" w:noHBand="0" w:noVBand="0"/>
      </w:tblPr>
      <w:tblGrid>
        <w:gridCol w:w="9033"/>
      </w:tblGrid>
      <w:tr w:rsidR="00F912B1" w:rsidRPr="00DD59BB" w:rsidTr="00EF0767">
        <w:trPr>
          <w:cantSplit/>
          <w:trHeight w:val="4471"/>
        </w:trPr>
        <w:tc>
          <w:tcPr>
            <w:tcW w:w="9033" w:type="dxa"/>
          </w:tcPr>
          <w:p w:rsidR="00F912B1" w:rsidRPr="00DD59BB" w:rsidRDefault="00F912B1" w:rsidP="00EF0767">
            <w:pPr>
              <w:spacing w:before="120"/>
              <w:rPr>
                <w:rFonts w:eastAsia="黑体" w:cs="Times New Roman"/>
                <w:szCs w:val="24"/>
              </w:rPr>
            </w:pPr>
            <w:r w:rsidRPr="00DD59BB">
              <w:rPr>
                <w:rFonts w:eastAsia="黑体" w:cs="Times New Roman" w:hint="eastAsia"/>
                <w:szCs w:val="24"/>
              </w:rPr>
              <w:t>导师（或导师组）对本课题的评价</w:t>
            </w:r>
          </w:p>
          <w:p w:rsidR="00F912B1" w:rsidRDefault="00F912B1" w:rsidP="00EF0767">
            <w:pPr>
              <w:rPr>
                <w:rFonts w:eastAsia="黑体" w:cs="Times New Roman"/>
                <w:szCs w:val="24"/>
              </w:rPr>
            </w:pPr>
          </w:p>
          <w:p w:rsidR="00EF0767" w:rsidRDefault="00EF0767" w:rsidP="00D83DEE">
            <w:pPr>
              <w:ind w:left="3960"/>
              <w:rPr>
                <w:rFonts w:eastAsia="黑体" w:cs="Times New Roman"/>
                <w:szCs w:val="24"/>
              </w:rPr>
            </w:pPr>
          </w:p>
          <w:p w:rsidR="00EF0767" w:rsidRDefault="00EF0767" w:rsidP="00D83DEE">
            <w:pPr>
              <w:ind w:left="3960"/>
              <w:rPr>
                <w:rFonts w:eastAsia="黑体" w:cs="Times New Roman"/>
                <w:szCs w:val="24"/>
              </w:rPr>
            </w:pPr>
          </w:p>
          <w:p w:rsidR="00EF0767" w:rsidRDefault="00EF0767" w:rsidP="00D83DEE">
            <w:pPr>
              <w:ind w:left="3960"/>
              <w:rPr>
                <w:rFonts w:eastAsia="黑体" w:cs="Times New Roman"/>
                <w:szCs w:val="24"/>
              </w:rPr>
            </w:pPr>
          </w:p>
          <w:p w:rsidR="00EF0767" w:rsidRDefault="00EF0767" w:rsidP="00D83DEE">
            <w:pPr>
              <w:ind w:left="3960"/>
              <w:rPr>
                <w:rFonts w:eastAsia="黑体" w:cs="Times New Roman"/>
                <w:szCs w:val="24"/>
              </w:rPr>
            </w:pPr>
          </w:p>
          <w:p w:rsidR="00EF0767" w:rsidRPr="00DD59BB" w:rsidRDefault="00EF0767" w:rsidP="00D83DEE">
            <w:pPr>
              <w:ind w:left="3960"/>
              <w:rPr>
                <w:rFonts w:eastAsia="黑体" w:cs="Times New Roman"/>
                <w:szCs w:val="24"/>
              </w:rPr>
            </w:pPr>
          </w:p>
          <w:p w:rsidR="00F912B1" w:rsidRPr="00DD59BB" w:rsidRDefault="00F912B1" w:rsidP="00D83DEE">
            <w:pPr>
              <w:ind w:left="3960"/>
              <w:jc w:val="center"/>
              <w:rPr>
                <w:rFonts w:eastAsia="黑体" w:cs="Times New Roman"/>
                <w:szCs w:val="24"/>
                <w:u w:val="single"/>
              </w:rPr>
            </w:pPr>
            <w:r w:rsidRPr="00DD59BB">
              <w:rPr>
                <w:rFonts w:eastAsia="黑体" w:cs="Times New Roman" w:hint="eastAsia"/>
                <w:szCs w:val="24"/>
              </w:rPr>
              <w:t>导师签名</w:t>
            </w:r>
            <w:r w:rsidRPr="00DD59BB">
              <w:rPr>
                <w:rFonts w:eastAsia="黑体" w:cs="Times New Roman"/>
                <w:szCs w:val="24"/>
                <w:u w:val="single"/>
              </w:rPr>
              <w:t xml:space="preserve">              </w:t>
            </w:r>
          </w:p>
          <w:p w:rsidR="00F912B1" w:rsidRPr="00DD59BB" w:rsidRDefault="00F912B1" w:rsidP="00D83DEE">
            <w:pPr>
              <w:ind w:left="5400"/>
              <w:jc w:val="center"/>
              <w:rPr>
                <w:rFonts w:eastAsia="黑体" w:cs="Times New Roman"/>
                <w:szCs w:val="24"/>
              </w:rPr>
            </w:pPr>
            <w:r w:rsidRPr="00DD59BB">
              <w:rPr>
                <w:rFonts w:eastAsia="黑体" w:cs="Times New Roman" w:hint="eastAsia"/>
                <w:szCs w:val="24"/>
              </w:rPr>
              <w:t xml:space="preserve">       </w:t>
            </w:r>
            <w:r w:rsidRPr="00DD59BB">
              <w:rPr>
                <w:rFonts w:eastAsia="黑体" w:cs="Times New Roman" w:hint="eastAsia"/>
                <w:szCs w:val="24"/>
              </w:rPr>
              <w:t>年</w:t>
            </w:r>
            <w:r w:rsidRPr="00DD59BB">
              <w:rPr>
                <w:rFonts w:eastAsia="黑体" w:cs="Times New Roman" w:hint="eastAsia"/>
                <w:szCs w:val="24"/>
              </w:rPr>
              <w:t xml:space="preserve">  </w:t>
            </w:r>
            <w:r w:rsidRPr="00DD59BB">
              <w:rPr>
                <w:rFonts w:eastAsia="黑体" w:cs="Times New Roman" w:hint="eastAsia"/>
                <w:szCs w:val="24"/>
              </w:rPr>
              <w:t>月</w:t>
            </w:r>
            <w:r w:rsidRPr="00DD59BB">
              <w:rPr>
                <w:rFonts w:eastAsia="黑体" w:cs="Times New Roman" w:hint="eastAsia"/>
                <w:szCs w:val="24"/>
              </w:rPr>
              <w:t xml:space="preserve">   </w:t>
            </w:r>
            <w:r w:rsidRPr="00DD59BB">
              <w:rPr>
                <w:rFonts w:eastAsia="黑体" w:cs="Times New Roman" w:hint="eastAsia"/>
                <w:szCs w:val="24"/>
              </w:rPr>
              <w:t>日</w:t>
            </w:r>
          </w:p>
        </w:tc>
      </w:tr>
      <w:tr w:rsidR="00F912B1" w:rsidRPr="00DD59BB" w:rsidTr="00D83DEE">
        <w:trPr>
          <w:trHeight w:val="4363"/>
        </w:trPr>
        <w:tc>
          <w:tcPr>
            <w:tcW w:w="9033" w:type="dxa"/>
          </w:tcPr>
          <w:p w:rsidR="00F912B1" w:rsidRPr="00DD59BB" w:rsidRDefault="00F912B1" w:rsidP="00D83DEE">
            <w:pPr>
              <w:spacing w:before="120"/>
              <w:rPr>
                <w:rFonts w:eastAsia="黑体" w:cs="Times New Roman"/>
                <w:szCs w:val="24"/>
              </w:rPr>
            </w:pPr>
            <w:r w:rsidRPr="00DD59BB">
              <w:rPr>
                <w:rFonts w:eastAsia="黑体" w:cs="Times New Roman" w:hint="eastAsia"/>
                <w:szCs w:val="24"/>
              </w:rPr>
              <w:t>评审小组的审查结论</w:t>
            </w:r>
          </w:p>
          <w:p w:rsidR="00F912B1" w:rsidRPr="00DD59BB" w:rsidRDefault="00F912B1" w:rsidP="00D83DEE">
            <w:pPr>
              <w:rPr>
                <w:rFonts w:eastAsia="黑体" w:cs="Times New Roman"/>
                <w:szCs w:val="24"/>
              </w:rPr>
            </w:pPr>
          </w:p>
          <w:p w:rsidR="00F912B1" w:rsidRPr="00DD59BB" w:rsidRDefault="00F912B1" w:rsidP="00D83DEE">
            <w:pPr>
              <w:rPr>
                <w:rFonts w:eastAsia="黑体" w:cs="Times New Roman"/>
                <w:szCs w:val="24"/>
              </w:rPr>
            </w:pPr>
          </w:p>
          <w:p w:rsidR="00F912B1" w:rsidRPr="00DD59BB" w:rsidRDefault="00F912B1" w:rsidP="00D83DEE">
            <w:pPr>
              <w:rPr>
                <w:rFonts w:eastAsia="黑体" w:cs="Times New Roman"/>
                <w:szCs w:val="24"/>
              </w:rPr>
            </w:pPr>
          </w:p>
          <w:p w:rsidR="00F912B1" w:rsidRDefault="00F912B1" w:rsidP="00D83DEE">
            <w:pPr>
              <w:rPr>
                <w:rFonts w:eastAsia="黑体" w:cs="Times New Roman"/>
                <w:szCs w:val="24"/>
              </w:rPr>
            </w:pPr>
          </w:p>
          <w:p w:rsidR="00EF0767" w:rsidRDefault="00EF0767" w:rsidP="00D83DEE">
            <w:pPr>
              <w:rPr>
                <w:rFonts w:eastAsia="黑体" w:cs="Times New Roman"/>
                <w:szCs w:val="24"/>
              </w:rPr>
            </w:pPr>
          </w:p>
          <w:p w:rsidR="00EF0767" w:rsidRPr="00DD59BB" w:rsidRDefault="00EF0767" w:rsidP="00D83DEE">
            <w:pPr>
              <w:rPr>
                <w:rFonts w:eastAsia="黑体" w:cs="Times New Roman"/>
                <w:szCs w:val="24"/>
              </w:rPr>
            </w:pPr>
          </w:p>
          <w:p w:rsidR="00F912B1" w:rsidRPr="00DD59BB" w:rsidRDefault="00F912B1" w:rsidP="00D83DEE">
            <w:pPr>
              <w:jc w:val="center"/>
              <w:rPr>
                <w:rFonts w:eastAsia="黑体" w:cs="Times New Roman"/>
                <w:szCs w:val="24"/>
                <w:u w:val="single"/>
              </w:rPr>
            </w:pPr>
            <w:r w:rsidRPr="00DD59BB">
              <w:rPr>
                <w:rFonts w:eastAsia="黑体" w:cs="Times New Roman" w:hint="eastAsia"/>
                <w:szCs w:val="24"/>
              </w:rPr>
              <w:t xml:space="preserve">     </w:t>
            </w:r>
            <w:r w:rsidRPr="00DD59BB">
              <w:rPr>
                <w:rFonts w:eastAsia="黑体" w:cs="Times New Roman" w:hint="eastAsia"/>
                <w:szCs w:val="24"/>
              </w:rPr>
              <w:t>组长签名</w:t>
            </w:r>
            <w:r w:rsidRPr="00DD59BB">
              <w:rPr>
                <w:rFonts w:eastAsia="黑体" w:cs="Times New Roman" w:hint="eastAsia"/>
                <w:szCs w:val="24"/>
                <w:u w:val="single"/>
              </w:rPr>
              <w:t xml:space="preserve">           </w:t>
            </w:r>
            <w:r w:rsidRPr="00DD59BB">
              <w:rPr>
                <w:rFonts w:eastAsia="黑体" w:cs="Times New Roman"/>
                <w:szCs w:val="24"/>
                <w:u w:val="single"/>
              </w:rPr>
              <w:t xml:space="preserve">    </w:t>
            </w:r>
            <w:r w:rsidRPr="00DD59BB">
              <w:rPr>
                <w:rFonts w:eastAsia="黑体" w:cs="Times New Roman" w:hint="eastAsia"/>
                <w:szCs w:val="24"/>
              </w:rPr>
              <w:t>组员签名</w:t>
            </w:r>
            <w:r w:rsidRPr="00DD59BB">
              <w:rPr>
                <w:rFonts w:eastAsia="黑体" w:cs="Times New Roman"/>
                <w:szCs w:val="24"/>
                <w:u w:val="single"/>
              </w:rPr>
              <w:t xml:space="preserve">                </w:t>
            </w:r>
          </w:p>
          <w:p w:rsidR="00F912B1" w:rsidRPr="00DD59BB" w:rsidRDefault="00F912B1" w:rsidP="00D83DEE">
            <w:pPr>
              <w:jc w:val="center"/>
              <w:rPr>
                <w:rFonts w:eastAsia="黑体" w:cs="Times New Roman"/>
                <w:szCs w:val="24"/>
              </w:rPr>
            </w:pPr>
            <w:r w:rsidRPr="00DD59BB">
              <w:rPr>
                <w:rFonts w:eastAsia="黑体" w:cs="Times New Roman" w:hint="eastAsia"/>
                <w:szCs w:val="24"/>
              </w:rPr>
              <w:t xml:space="preserve">                      </w:t>
            </w:r>
            <w:r w:rsidRPr="00DD59BB">
              <w:rPr>
                <w:rFonts w:eastAsia="黑体" w:cs="Times New Roman"/>
                <w:szCs w:val="24"/>
              </w:rPr>
              <w:t xml:space="preserve">        </w:t>
            </w:r>
            <w:r w:rsidRPr="00DD59BB">
              <w:rPr>
                <w:rFonts w:eastAsia="黑体" w:cs="Times New Roman" w:hint="eastAsia"/>
                <w:szCs w:val="24"/>
              </w:rPr>
              <w:t xml:space="preserve"> </w:t>
            </w:r>
            <w:r w:rsidRPr="00DD59BB">
              <w:rPr>
                <w:rFonts w:eastAsia="黑体" w:cs="Times New Roman" w:hint="eastAsia"/>
                <w:szCs w:val="24"/>
              </w:rPr>
              <w:t>年</w:t>
            </w:r>
            <w:r w:rsidRPr="00DD59BB">
              <w:rPr>
                <w:rFonts w:eastAsia="黑体" w:cs="Times New Roman" w:hint="eastAsia"/>
                <w:szCs w:val="24"/>
              </w:rPr>
              <w:t xml:space="preserve">  </w:t>
            </w:r>
            <w:r w:rsidRPr="00DD59BB">
              <w:rPr>
                <w:rFonts w:eastAsia="黑体" w:cs="Times New Roman" w:hint="eastAsia"/>
                <w:szCs w:val="24"/>
              </w:rPr>
              <w:t>月</w:t>
            </w:r>
            <w:r w:rsidRPr="00DD59BB">
              <w:rPr>
                <w:rFonts w:eastAsia="黑体" w:cs="Times New Roman" w:hint="eastAsia"/>
                <w:szCs w:val="24"/>
              </w:rPr>
              <w:t xml:space="preserve">  </w:t>
            </w:r>
            <w:r w:rsidRPr="00DD59BB">
              <w:rPr>
                <w:rFonts w:eastAsia="黑体" w:cs="Times New Roman" w:hint="eastAsia"/>
                <w:szCs w:val="24"/>
              </w:rPr>
              <w:t>日</w:t>
            </w:r>
            <w:r w:rsidRPr="00DD59BB">
              <w:rPr>
                <w:rFonts w:eastAsia="黑体" w:cs="Times New Roman" w:hint="eastAsia"/>
                <w:szCs w:val="24"/>
              </w:rPr>
              <w:t xml:space="preserve">  </w:t>
            </w:r>
            <w:r w:rsidRPr="00DD59BB">
              <w:rPr>
                <w:rFonts w:eastAsia="黑体" w:cs="Times New Roman"/>
                <w:szCs w:val="24"/>
              </w:rPr>
              <w:t xml:space="preserve">      </w:t>
            </w:r>
            <w:r w:rsidRPr="00DD59BB">
              <w:rPr>
                <w:rFonts w:eastAsia="黑体" w:cs="Times New Roman" w:hint="eastAsia"/>
                <w:szCs w:val="24"/>
              </w:rPr>
              <w:t xml:space="preserve">      </w:t>
            </w:r>
            <w:r w:rsidRPr="00DD59BB">
              <w:rPr>
                <w:rFonts w:eastAsia="黑体" w:cs="Times New Roman" w:hint="eastAsia"/>
                <w:szCs w:val="24"/>
              </w:rPr>
              <w:t>年</w:t>
            </w:r>
            <w:r w:rsidRPr="00DD59BB">
              <w:rPr>
                <w:rFonts w:eastAsia="黑体" w:cs="Times New Roman" w:hint="eastAsia"/>
                <w:szCs w:val="24"/>
              </w:rPr>
              <w:t xml:space="preserve">  </w:t>
            </w:r>
            <w:r w:rsidRPr="00DD59BB">
              <w:rPr>
                <w:rFonts w:eastAsia="黑体" w:cs="Times New Roman" w:hint="eastAsia"/>
                <w:szCs w:val="24"/>
              </w:rPr>
              <w:t>月</w:t>
            </w:r>
            <w:r w:rsidRPr="00DD59BB">
              <w:rPr>
                <w:rFonts w:eastAsia="黑体" w:cs="Times New Roman" w:hint="eastAsia"/>
                <w:szCs w:val="24"/>
              </w:rPr>
              <w:t xml:space="preserve">  </w:t>
            </w:r>
            <w:r w:rsidRPr="00DD59BB">
              <w:rPr>
                <w:rFonts w:eastAsia="黑体" w:cs="Times New Roman" w:hint="eastAsia"/>
                <w:szCs w:val="24"/>
              </w:rPr>
              <w:t>日</w:t>
            </w:r>
          </w:p>
        </w:tc>
      </w:tr>
      <w:tr w:rsidR="00F912B1" w:rsidRPr="00DD59BB" w:rsidTr="00D83DEE">
        <w:trPr>
          <w:trHeight w:val="4201"/>
        </w:trPr>
        <w:tc>
          <w:tcPr>
            <w:tcW w:w="9033" w:type="dxa"/>
          </w:tcPr>
          <w:p w:rsidR="00F912B1" w:rsidRPr="00DD59BB" w:rsidRDefault="00F912B1" w:rsidP="00D83DEE">
            <w:pPr>
              <w:spacing w:before="120"/>
              <w:rPr>
                <w:rFonts w:eastAsia="黑体" w:cs="Times New Roman"/>
                <w:szCs w:val="24"/>
              </w:rPr>
            </w:pPr>
            <w:r w:rsidRPr="00DD59BB">
              <w:rPr>
                <w:rFonts w:eastAsia="黑体" w:cs="Times New Roman" w:hint="eastAsia"/>
                <w:szCs w:val="24"/>
              </w:rPr>
              <w:t>学科专业委员会意见</w:t>
            </w:r>
          </w:p>
          <w:p w:rsidR="00F912B1" w:rsidRPr="00DD59BB" w:rsidRDefault="00F912B1" w:rsidP="00D83DEE">
            <w:pPr>
              <w:rPr>
                <w:rFonts w:eastAsia="黑体" w:cs="Times New Roman"/>
                <w:szCs w:val="24"/>
              </w:rPr>
            </w:pPr>
          </w:p>
          <w:p w:rsidR="00F912B1" w:rsidRPr="00DD59BB" w:rsidRDefault="00F912B1" w:rsidP="00D83DEE">
            <w:pPr>
              <w:rPr>
                <w:rFonts w:eastAsia="黑体" w:cs="Times New Roman"/>
                <w:szCs w:val="24"/>
              </w:rPr>
            </w:pPr>
          </w:p>
          <w:p w:rsidR="00F912B1" w:rsidRPr="00DD59BB" w:rsidRDefault="00F912B1" w:rsidP="00D83DEE">
            <w:pPr>
              <w:rPr>
                <w:rFonts w:eastAsia="黑体" w:cs="Times New Roman"/>
                <w:szCs w:val="24"/>
              </w:rPr>
            </w:pPr>
          </w:p>
          <w:p w:rsidR="00F912B1" w:rsidRPr="00DD59BB" w:rsidRDefault="00F912B1" w:rsidP="00D83DEE">
            <w:pPr>
              <w:rPr>
                <w:rFonts w:eastAsia="黑体" w:cs="Times New Roman"/>
                <w:szCs w:val="24"/>
              </w:rPr>
            </w:pPr>
          </w:p>
          <w:p w:rsidR="00F912B1" w:rsidRPr="00DD59BB" w:rsidRDefault="00F912B1" w:rsidP="00D83DEE">
            <w:pPr>
              <w:rPr>
                <w:rFonts w:eastAsia="黑体" w:cs="Times New Roman"/>
                <w:szCs w:val="24"/>
              </w:rPr>
            </w:pPr>
          </w:p>
          <w:p w:rsidR="00F912B1" w:rsidRPr="00DD59BB" w:rsidRDefault="00F912B1" w:rsidP="00D83DEE">
            <w:pPr>
              <w:ind w:firstLine="5040"/>
              <w:rPr>
                <w:rFonts w:eastAsia="黑体" w:cs="Times New Roman"/>
                <w:szCs w:val="24"/>
                <w:u w:val="single"/>
              </w:rPr>
            </w:pPr>
            <w:r w:rsidRPr="00DD59BB">
              <w:rPr>
                <w:rFonts w:eastAsia="黑体" w:cs="Times New Roman" w:hint="eastAsia"/>
                <w:szCs w:val="24"/>
              </w:rPr>
              <w:t>负责人签名</w:t>
            </w:r>
            <w:r w:rsidRPr="00DD59BB">
              <w:rPr>
                <w:rFonts w:eastAsia="黑体" w:cs="Times New Roman" w:hint="eastAsia"/>
                <w:szCs w:val="24"/>
                <w:u w:val="single"/>
              </w:rPr>
              <w:t xml:space="preserve">                </w:t>
            </w:r>
          </w:p>
          <w:p w:rsidR="00F912B1" w:rsidRPr="00DD59BB" w:rsidRDefault="00F912B1" w:rsidP="00D83DEE">
            <w:pPr>
              <w:ind w:firstLineChars="2800" w:firstLine="6720"/>
              <w:rPr>
                <w:rFonts w:eastAsia="黑体" w:cs="Times New Roman"/>
                <w:szCs w:val="24"/>
              </w:rPr>
            </w:pPr>
            <w:r w:rsidRPr="00DD59BB">
              <w:rPr>
                <w:rFonts w:eastAsia="黑体" w:cs="Times New Roman" w:hint="eastAsia"/>
                <w:szCs w:val="24"/>
              </w:rPr>
              <w:t>年</w:t>
            </w:r>
            <w:r w:rsidRPr="00DD59BB">
              <w:rPr>
                <w:rFonts w:eastAsia="黑体" w:cs="Times New Roman" w:hint="eastAsia"/>
                <w:szCs w:val="24"/>
              </w:rPr>
              <w:t xml:space="preserve">  </w:t>
            </w:r>
            <w:r w:rsidRPr="00DD59BB">
              <w:rPr>
                <w:rFonts w:eastAsia="黑体" w:cs="Times New Roman" w:hint="eastAsia"/>
                <w:szCs w:val="24"/>
              </w:rPr>
              <w:t>月</w:t>
            </w:r>
            <w:r w:rsidRPr="00DD59BB">
              <w:rPr>
                <w:rFonts w:eastAsia="黑体" w:cs="Times New Roman" w:hint="eastAsia"/>
                <w:szCs w:val="24"/>
              </w:rPr>
              <w:t xml:space="preserve">  </w:t>
            </w:r>
            <w:r w:rsidRPr="00DD59BB">
              <w:rPr>
                <w:rFonts w:eastAsia="黑体" w:cs="Times New Roman" w:hint="eastAsia"/>
                <w:szCs w:val="24"/>
              </w:rPr>
              <w:t>日</w:t>
            </w:r>
          </w:p>
        </w:tc>
      </w:tr>
    </w:tbl>
    <w:p w:rsidR="00FE4754" w:rsidRPr="00DD59BB" w:rsidRDefault="00FE4754" w:rsidP="00046D2C">
      <w:pPr>
        <w:spacing w:line="20" w:lineRule="exact"/>
        <w:rPr>
          <w:rFonts w:eastAsia="黑体"/>
          <w:b/>
        </w:rPr>
      </w:pPr>
    </w:p>
    <w:sectPr w:rsidR="00FE4754" w:rsidRPr="00DD59BB" w:rsidSect="00B53390">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7BA" w:rsidRDefault="005E77BA" w:rsidP="00364DA0">
      <w:pPr>
        <w:spacing w:line="240" w:lineRule="auto"/>
      </w:pPr>
      <w:r>
        <w:separator/>
      </w:r>
    </w:p>
  </w:endnote>
  <w:endnote w:type="continuationSeparator" w:id="0">
    <w:p w:rsidR="005E77BA" w:rsidRDefault="005E77BA" w:rsidP="00364D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0" w:usb1="080E0000" w:usb2="00000010" w:usb3="00000000" w:csb0="00040000" w:csb1="00000000"/>
  </w:font>
  <w:font w:name="Cambria Math">
    <w:panose1 w:val="02040503050406030204"/>
    <w:charset w:val="00"/>
    <w:family w:val="roman"/>
    <w:pitch w:val="variable"/>
    <w:sig w:usb0="20000287" w:usb1="00000000"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925413"/>
      <w:docPartObj>
        <w:docPartGallery w:val="Page Numbers (Bottom of Page)"/>
        <w:docPartUnique/>
      </w:docPartObj>
    </w:sdtPr>
    <w:sdtContent>
      <w:p w:rsidR="00C23185" w:rsidRDefault="00C23185">
        <w:pPr>
          <w:pStyle w:val="a5"/>
          <w:jc w:val="center"/>
        </w:pPr>
        <w:r>
          <w:fldChar w:fldCharType="begin"/>
        </w:r>
        <w:r>
          <w:instrText>PAGE   \* MERGEFORMAT</w:instrText>
        </w:r>
        <w:r>
          <w:fldChar w:fldCharType="separate"/>
        </w:r>
        <w:r w:rsidR="00B36380" w:rsidRPr="00B36380">
          <w:rPr>
            <w:noProof/>
            <w:lang w:val="zh-CN"/>
          </w:rPr>
          <w:t>23</w:t>
        </w:r>
        <w:r>
          <w:fldChar w:fldCharType="end"/>
        </w:r>
      </w:p>
    </w:sdtContent>
  </w:sdt>
  <w:p w:rsidR="00C23185" w:rsidRDefault="00C2318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7BA" w:rsidRDefault="005E77BA" w:rsidP="00364DA0">
      <w:pPr>
        <w:spacing w:line="240" w:lineRule="auto"/>
      </w:pPr>
      <w:r>
        <w:separator/>
      </w:r>
    </w:p>
  </w:footnote>
  <w:footnote w:type="continuationSeparator" w:id="0">
    <w:p w:rsidR="005E77BA" w:rsidRDefault="005E77BA" w:rsidP="00364D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E57F5"/>
    <w:multiLevelType w:val="hybridMultilevel"/>
    <w:tmpl w:val="059A370E"/>
    <w:lvl w:ilvl="0" w:tplc="4894B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C04EA"/>
    <w:multiLevelType w:val="hybridMultilevel"/>
    <w:tmpl w:val="469AE7F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C5A5471"/>
    <w:multiLevelType w:val="hybridMultilevel"/>
    <w:tmpl w:val="F4B42C7E"/>
    <w:lvl w:ilvl="0" w:tplc="DC3474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161263"/>
    <w:multiLevelType w:val="hybridMultilevel"/>
    <w:tmpl w:val="4A5C022A"/>
    <w:lvl w:ilvl="0" w:tplc="79122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4E4DA7"/>
    <w:multiLevelType w:val="hybridMultilevel"/>
    <w:tmpl w:val="44BE8F3C"/>
    <w:lvl w:ilvl="0" w:tplc="6DE2F8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CC496E"/>
    <w:multiLevelType w:val="hybridMultilevel"/>
    <w:tmpl w:val="99002DB8"/>
    <w:lvl w:ilvl="0" w:tplc="E152B6C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22444F"/>
    <w:multiLevelType w:val="hybridMultilevel"/>
    <w:tmpl w:val="2E5C03E4"/>
    <w:lvl w:ilvl="0" w:tplc="8206BA2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BB45E88"/>
    <w:multiLevelType w:val="hybridMultilevel"/>
    <w:tmpl w:val="4E3A851A"/>
    <w:lvl w:ilvl="0" w:tplc="74881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D915E2"/>
    <w:multiLevelType w:val="hybridMultilevel"/>
    <w:tmpl w:val="88C0A57A"/>
    <w:lvl w:ilvl="0" w:tplc="0A9A04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783A86"/>
    <w:multiLevelType w:val="hybridMultilevel"/>
    <w:tmpl w:val="AD48391C"/>
    <w:lvl w:ilvl="0" w:tplc="E2A44B2E">
      <w:start w:val="1"/>
      <w:numFmt w:val="decimal"/>
      <w:lvlText w:val="%1）"/>
      <w:lvlJc w:val="left"/>
      <w:pPr>
        <w:ind w:left="852" w:hanging="37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3CAD0A17"/>
    <w:multiLevelType w:val="hybridMultilevel"/>
    <w:tmpl w:val="3C3C259C"/>
    <w:lvl w:ilvl="0" w:tplc="8096943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9D4730"/>
    <w:multiLevelType w:val="hybridMultilevel"/>
    <w:tmpl w:val="106076FA"/>
    <w:lvl w:ilvl="0" w:tplc="6A6AD5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021B1E"/>
    <w:multiLevelType w:val="hybridMultilevel"/>
    <w:tmpl w:val="22380D44"/>
    <w:lvl w:ilvl="0" w:tplc="89E6B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507E44"/>
    <w:multiLevelType w:val="hybridMultilevel"/>
    <w:tmpl w:val="F4B42C7E"/>
    <w:lvl w:ilvl="0" w:tplc="DC3474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045D1A"/>
    <w:multiLevelType w:val="hybridMultilevel"/>
    <w:tmpl w:val="5EDED490"/>
    <w:lvl w:ilvl="0" w:tplc="9F46E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4202142"/>
    <w:multiLevelType w:val="hybridMultilevel"/>
    <w:tmpl w:val="75E8D1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B272E05"/>
    <w:multiLevelType w:val="hybridMultilevel"/>
    <w:tmpl w:val="84E819F4"/>
    <w:lvl w:ilvl="0" w:tplc="1FF2D5CC">
      <w:start w:val="1"/>
      <w:numFmt w:val="decimal"/>
      <w:lvlText w:val="（%1）"/>
      <w:lvlJc w:val="left"/>
      <w:pPr>
        <w:ind w:left="720" w:hanging="720"/>
      </w:pPr>
      <w:rPr>
        <w:rFonts w:hAnsi="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251BB8"/>
    <w:multiLevelType w:val="hybridMultilevel"/>
    <w:tmpl w:val="005E770C"/>
    <w:lvl w:ilvl="0" w:tplc="C5E21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766726"/>
    <w:multiLevelType w:val="hybridMultilevel"/>
    <w:tmpl w:val="B6AA46BA"/>
    <w:lvl w:ilvl="0" w:tplc="7D5E2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6A50FCE"/>
    <w:multiLevelType w:val="hybridMultilevel"/>
    <w:tmpl w:val="14705B12"/>
    <w:lvl w:ilvl="0" w:tplc="B7CEDB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743D8"/>
    <w:multiLevelType w:val="hybridMultilevel"/>
    <w:tmpl w:val="B09619BA"/>
    <w:lvl w:ilvl="0" w:tplc="7AB60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EE6156"/>
    <w:multiLevelType w:val="hybridMultilevel"/>
    <w:tmpl w:val="B3D0DD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942E77"/>
    <w:multiLevelType w:val="multilevel"/>
    <w:tmpl w:val="A45CE35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A117D0"/>
    <w:multiLevelType w:val="hybridMultilevel"/>
    <w:tmpl w:val="FFE2138C"/>
    <w:lvl w:ilvl="0" w:tplc="F9EEB7CE">
      <w:start w:val="1"/>
      <w:numFmt w:val="decimal"/>
      <w:lvlText w:val="[%1]"/>
      <w:lvlJc w:val="left"/>
      <w:pPr>
        <w:tabs>
          <w:tab w:val="num" w:pos="567"/>
        </w:tabs>
        <w:ind w:left="567" w:hanging="567"/>
      </w:pPr>
      <w:rPr>
        <w:rFonts w:asciiTheme="minorEastAsia" w:eastAsia="宋体" w:hAnsiTheme="minorEastAsia"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760E5528"/>
    <w:multiLevelType w:val="hybridMultilevel"/>
    <w:tmpl w:val="E1A2C9D0"/>
    <w:lvl w:ilvl="0" w:tplc="04090001">
      <w:start w:val="1"/>
      <w:numFmt w:val="bullet"/>
      <w:lvlText w:val=""/>
      <w:lvlJc w:val="left"/>
      <w:pPr>
        <w:ind w:left="1021" w:hanging="420"/>
      </w:pPr>
      <w:rPr>
        <w:rFonts w:ascii="Wingdings" w:hAnsi="Wingdings" w:hint="default"/>
      </w:rPr>
    </w:lvl>
    <w:lvl w:ilvl="1" w:tplc="04090003" w:tentative="1">
      <w:start w:val="1"/>
      <w:numFmt w:val="bullet"/>
      <w:lvlText w:val=""/>
      <w:lvlJc w:val="left"/>
      <w:pPr>
        <w:ind w:left="1441" w:hanging="420"/>
      </w:pPr>
      <w:rPr>
        <w:rFonts w:ascii="Wingdings" w:hAnsi="Wingdings" w:hint="default"/>
      </w:rPr>
    </w:lvl>
    <w:lvl w:ilvl="2" w:tplc="04090005" w:tentative="1">
      <w:start w:val="1"/>
      <w:numFmt w:val="bullet"/>
      <w:lvlText w:val=""/>
      <w:lvlJc w:val="left"/>
      <w:pPr>
        <w:ind w:left="1861" w:hanging="420"/>
      </w:pPr>
      <w:rPr>
        <w:rFonts w:ascii="Wingdings" w:hAnsi="Wingdings" w:hint="default"/>
      </w:rPr>
    </w:lvl>
    <w:lvl w:ilvl="3" w:tplc="04090001" w:tentative="1">
      <w:start w:val="1"/>
      <w:numFmt w:val="bullet"/>
      <w:lvlText w:val=""/>
      <w:lvlJc w:val="left"/>
      <w:pPr>
        <w:ind w:left="2281" w:hanging="420"/>
      </w:pPr>
      <w:rPr>
        <w:rFonts w:ascii="Wingdings" w:hAnsi="Wingdings" w:hint="default"/>
      </w:rPr>
    </w:lvl>
    <w:lvl w:ilvl="4" w:tplc="04090003" w:tentative="1">
      <w:start w:val="1"/>
      <w:numFmt w:val="bullet"/>
      <w:lvlText w:val=""/>
      <w:lvlJc w:val="left"/>
      <w:pPr>
        <w:ind w:left="2701" w:hanging="420"/>
      </w:pPr>
      <w:rPr>
        <w:rFonts w:ascii="Wingdings" w:hAnsi="Wingdings" w:hint="default"/>
      </w:rPr>
    </w:lvl>
    <w:lvl w:ilvl="5" w:tplc="04090005" w:tentative="1">
      <w:start w:val="1"/>
      <w:numFmt w:val="bullet"/>
      <w:lvlText w:val=""/>
      <w:lvlJc w:val="left"/>
      <w:pPr>
        <w:ind w:left="3121" w:hanging="420"/>
      </w:pPr>
      <w:rPr>
        <w:rFonts w:ascii="Wingdings" w:hAnsi="Wingdings" w:hint="default"/>
      </w:rPr>
    </w:lvl>
    <w:lvl w:ilvl="6" w:tplc="04090001" w:tentative="1">
      <w:start w:val="1"/>
      <w:numFmt w:val="bullet"/>
      <w:lvlText w:val=""/>
      <w:lvlJc w:val="left"/>
      <w:pPr>
        <w:ind w:left="3541" w:hanging="420"/>
      </w:pPr>
      <w:rPr>
        <w:rFonts w:ascii="Wingdings" w:hAnsi="Wingdings" w:hint="default"/>
      </w:rPr>
    </w:lvl>
    <w:lvl w:ilvl="7" w:tplc="04090003" w:tentative="1">
      <w:start w:val="1"/>
      <w:numFmt w:val="bullet"/>
      <w:lvlText w:val=""/>
      <w:lvlJc w:val="left"/>
      <w:pPr>
        <w:ind w:left="3961" w:hanging="420"/>
      </w:pPr>
      <w:rPr>
        <w:rFonts w:ascii="Wingdings" w:hAnsi="Wingdings" w:hint="default"/>
      </w:rPr>
    </w:lvl>
    <w:lvl w:ilvl="8" w:tplc="04090005" w:tentative="1">
      <w:start w:val="1"/>
      <w:numFmt w:val="bullet"/>
      <w:lvlText w:val=""/>
      <w:lvlJc w:val="left"/>
      <w:pPr>
        <w:ind w:left="4381" w:hanging="420"/>
      </w:pPr>
      <w:rPr>
        <w:rFonts w:ascii="Wingdings" w:hAnsi="Wingdings" w:hint="default"/>
      </w:rPr>
    </w:lvl>
  </w:abstractNum>
  <w:abstractNum w:abstractNumId="25" w15:restartNumberingAfterBreak="0">
    <w:nsid w:val="7807666D"/>
    <w:multiLevelType w:val="hybridMultilevel"/>
    <w:tmpl w:val="57C81C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7010DC"/>
    <w:multiLevelType w:val="hybridMultilevel"/>
    <w:tmpl w:val="113A4796"/>
    <w:lvl w:ilvl="0" w:tplc="BFEC6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AF55FF0"/>
    <w:multiLevelType w:val="hybridMultilevel"/>
    <w:tmpl w:val="92F662EE"/>
    <w:lvl w:ilvl="0" w:tplc="A07656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C6221E8"/>
    <w:multiLevelType w:val="hybridMultilevel"/>
    <w:tmpl w:val="9342CF02"/>
    <w:lvl w:ilvl="0" w:tplc="822AF826">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20"/>
  </w:num>
  <w:num w:numId="2">
    <w:abstractNumId w:val="10"/>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4"/>
  </w:num>
  <w:num w:numId="6">
    <w:abstractNumId w:val="0"/>
  </w:num>
  <w:num w:numId="7">
    <w:abstractNumId w:val="28"/>
  </w:num>
  <w:num w:numId="8">
    <w:abstractNumId w:val="6"/>
  </w:num>
  <w:num w:numId="9">
    <w:abstractNumId w:val="17"/>
  </w:num>
  <w:num w:numId="10">
    <w:abstractNumId w:val="4"/>
  </w:num>
  <w:num w:numId="11">
    <w:abstractNumId w:val="27"/>
  </w:num>
  <w:num w:numId="12">
    <w:abstractNumId w:val="8"/>
  </w:num>
  <w:num w:numId="13">
    <w:abstractNumId w:val="5"/>
  </w:num>
  <w:num w:numId="14">
    <w:abstractNumId w:val="24"/>
  </w:num>
  <w:num w:numId="15">
    <w:abstractNumId w:val="25"/>
  </w:num>
  <w:num w:numId="16">
    <w:abstractNumId w:val="13"/>
  </w:num>
  <w:num w:numId="17">
    <w:abstractNumId w:val="22"/>
  </w:num>
  <w:num w:numId="18">
    <w:abstractNumId w:val="9"/>
  </w:num>
  <w:num w:numId="19">
    <w:abstractNumId w:val="19"/>
  </w:num>
  <w:num w:numId="20">
    <w:abstractNumId w:val="21"/>
  </w:num>
  <w:num w:numId="21">
    <w:abstractNumId w:val="1"/>
  </w:num>
  <w:num w:numId="22">
    <w:abstractNumId w:val="15"/>
  </w:num>
  <w:num w:numId="23">
    <w:abstractNumId w:val="3"/>
  </w:num>
  <w:num w:numId="24">
    <w:abstractNumId w:val="7"/>
  </w:num>
  <w:num w:numId="25">
    <w:abstractNumId w:val="18"/>
  </w:num>
  <w:num w:numId="26">
    <w:abstractNumId w:val="12"/>
  </w:num>
  <w:num w:numId="27">
    <w:abstractNumId w:val="26"/>
  </w:num>
  <w:num w:numId="28">
    <w:abstractNumId w:val="16"/>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suheshibo@163.com">
    <w15:presenceInfo w15:providerId="Windows Live" w15:userId="a0738ef4f927dbe9"/>
  </w15:person>
  <w15:person w15:author="岳继光">
    <w15:presenceInfo w15:providerId="None" w15:userId="岳继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920"/>
    <w:rsid w:val="000009E9"/>
    <w:rsid w:val="00004036"/>
    <w:rsid w:val="00005F6E"/>
    <w:rsid w:val="00006CF5"/>
    <w:rsid w:val="00011F8A"/>
    <w:rsid w:val="000128DF"/>
    <w:rsid w:val="00015F04"/>
    <w:rsid w:val="0002183F"/>
    <w:rsid w:val="000270CD"/>
    <w:rsid w:val="000306F1"/>
    <w:rsid w:val="000337F2"/>
    <w:rsid w:val="000358AF"/>
    <w:rsid w:val="000366E4"/>
    <w:rsid w:val="00037B33"/>
    <w:rsid w:val="00044DD6"/>
    <w:rsid w:val="00046B1F"/>
    <w:rsid w:val="00046D2C"/>
    <w:rsid w:val="00050894"/>
    <w:rsid w:val="00053101"/>
    <w:rsid w:val="00056B08"/>
    <w:rsid w:val="00077524"/>
    <w:rsid w:val="0007763D"/>
    <w:rsid w:val="000804FE"/>
    <w:rsid w:val="00085389"/>
    <w:rsid w:val="000861BA"/>
    <w:rsid w:val="000904B7"/>
    <w:rsid w:val="00092CB7"/>
    <w:rsid w:val="0009362E"/>
    <w:rsid w:val="00093CE6"/>
    <w:rsid w:val="0009629C"/>
    <w:rsid w:val="000A2777"/>
    <w:rsid w:val="000C076F"/>
    <w:rsid w:val="000C7862"/>
    <w:rsid w:val="000D03CF"/>
    <w:rsid w:val="000D0609"/>
    <w:rsid w:val="000D2331"/>
    <w:rsid w:val="000E1FDF"/>
    <w:rsid w:val="000E2E41"/>
    <w:rsid w:val="000E753F"/>
    <w:rsid w:val="001026DE"/>
    <w:rsid w:val="00110F82"/>
    <w:rsid w:val="00111BC0"/>
    <w:rsid w:val="001128D9"/>
    <w:rsid w:val="00112BF2"/>
    <w:rsid w:val="00112F53"/>
    <w:rsid w:val="00114A7B"/>
    <w:rsid w:val="00117283"/>
    <w:rsid w:val="0013146D"/>
    <w:rsid w:val="00143314"/>
    <w:rsid w:val="00147838"/>
    <w:rsid w:val="0015175C"/>
    <w:rsid w:val="001519B1"/>
    <w:rsid w:val="00153637"/>
    <w:rsid w:val="001544B7"/>
    <w:rsid w:val="00160B51"/>
    <w:rsid w:val="00167423"/>
    <w:rsid w:val="00170322"/>
    <w:rsid w:val="001736AF"/>
    <w:rsid w:val="00174535"/>
    <w:rsid w:val="0017597D"/>
    <w:rsid w:val="00180795"/>
    <w:rsid w:val="00185E4E"/>
    <w:rsid w:val="0019033B"/>
    <w:rsid w:val="001905B5"/>
    <w:rsid w:val="00191D0B"/>
    <w:rsid w:val="001947C5"/>
    <w:rsid w:val="001A4571"/>
    <w:rsid w:val="001A5416"/>
    <w:rsid w:val="001B1392"/>
    <w:rsid w:val="001B3396"/>
    <w:rsid w:val="001B7082"/>
    <w:rsid w:val="001B76A9"/>
    <w:rsid w:val="001B781A"/>
    <w:rsid w:val="001C7F2E"/>
    <w:rsid w:val="001D0AE4"/>
    <w:rsid w:val="001D559A"/>
    <w:rsid w:val="001E0441"/>
    <w:rsid w:val="001E1361"/>
    <w:rsid w:val="001E50E2"/>
    <w:rsid w:val="001E6586"/>
    <w:rsid w:val="001E7454"/>
    <w:rsid w:val="001F1E79"/>
    <w:rsid w:val="001F2514"/>
    <w:rsid w:val="001F406E"/>
    <w:rsid w:val="001F469C"/>
    <w:rsid w:val="001F5CF4"/>
    <w:rsid w:val="001F703C"/>
    <w:rsid w:val="002004C2"/>
    <w:rsid w:val="002028CE"/>
    <w:rsid w:val="00205E35"/>
    <w:rsid w:val="00206154"/>
    <w:rsid w:val="002063E9"/>
    <w:rsid w:val="002072DA"/>
    <w:rsid w:val="002128F3"/>
    <w:rsid w:val="0021415D"/>
    <w:rsid w:val="0021427E"/>
    <w:rsid w:val="002171CB"/>
    <w:rsid w:val="00220441"/>
    <w:rsid w:val="00220F25"/>
    <w:rsid w:val="002228BA"/>
    <w:rsid w:val="00223B3A"/>
    <w:rsid w:val="00224ED3"/>
    <w:rsid w:val="00224F65"/>
    <w:rsid w:val="002262FC"/>
    <w:rsid w:val="002309F1"/>
    <w:rsid w:val="00233E5D"/>
    <w:rsid w:val="00234BF8"/>
    <w:rsid w:val="002408A4"/>
    <w:rsid w:val="00240D83"/>
    <w:rsid w:val="0024617D"/>
    <w:rsid w:val="00250023"/>
    <w:rsid w:val="002534DF"/>
    <w:rsid w:val="002602A2"/>
    <w:rsid w:val="00261FF4"/>
    <w:rsid w:val="00263ABC"/>
    <w:rsid w:val="00263E47"/>
    <w:rsid w:val="00266075"/>
    <w:rsid w:val="00271B83"/>
    <w:rsid w:val="00271D1E"/>
    <w:rsid w:val="002738A1"/>
    <w:rsid w:val="0027408B"/>
    <w:rsid w:val="00286F63"/>
    <w:rsid w:val="002A12CD"/>
    <w:rsid w:val="002A45F1"/>
    <w:rsid w:val="002A486B"/>
    <w:rsid w:val="002A7DF4"/>
    <w:rsid w:val="002B153B"/>
    <w:rsid w:val="002B3230"/>
    <w:rsid w:val="002B6117"/>
    <w:rsid w:val="002B73BF"/>
    <w:rsid w:val="002B76BF"/>
    <w:rsid w:val="002C2802"/>
    <w:rsid w:val="002C5F6C"/>
    <w:rsid w:val="002D0072"/>
    <w:rsid w:val="002D02C1"/>
    <w:rsid w:val="002D3EEC"/>
    <w:rsid w:val="002D4023"/>
    <w:rsid w:val="002D5324"/>
    <w:rsid w:val="002E2DF5"/>
    <w:rsid w:val="002E364D"/>
    <w:rsid w:val="002E5AAC"/>
    <w:rsid w:val="002F07DB"/>
    <w:rsid w:val="002F3479"/>
    <w:rsid w:val="002F7498"/>
    <w:rsid w:val="002F78BD"/>
    <w:rsid w:val="002F7993"/>
    <w:rsid w:val="00302737"/>
    <w:rsid w:val="00304737"/>
    <w:rsid w:val="003138B7"/>
    <w:rsid w:val="0031409C"/>
    <w:rsid w:val="00316B63"/>
    <w:rsid w:val="00316E95"/>
    <w:rsid w:val="003174D2"/>
    <w:rsid w:val="00323472"/>
    <w:rsid w:val="003274B9"/>
    <w:rsid w:val="003304AD"/>
    <w:rsid w:val="00332636"/>
    <w:rsid w:val="00343E33"/>
    <w:rsid w:val="003450A3"/>
    <w:rsid w:val="00350FDE"/>
    <w:rsid w:val="00354783"/>
    <w:rsid w:val="00355C67"/>
    <w:rsid w:val="00355F21"/>
    <w:rsid w:val="0036116A"/>
    <w:rsid w:val="0036143B"/>
    <w:rsid w:val="00361AF6"/>
    <w:rsid w:val="00364DA0"/>
    <w:rsid w:val="00370FB4"/>
    <w:rsid w:val="00376132"/>
    <w:rsid w:val="00377C89"/>
    <w:rsid w:val="0038549F"/>
    <w:rsid w:val="00386920"/>
    <w:rsid w:val="0038720B"/>
    <w:rsid w:val="00387F3C"/>
    <w:rsid w:val="003956D1"/>
    <w:rsid w:val="00395A3A"/>
    <w:rsid w:val="003A259C"/>
    <w:rsid w:val="003A3048"/>
    <w:rsid w:val="003A436C"/>
    <w:rsid w:val="003B106B"/>
    <w:rsid w:val="003B3A9D"/>
    <w:rsid w:val="003C5B1E"/>
    <w:rsid w:val="003C60A5"/>
    <w:rsid w:val="003D1DD8"/>
    <w:rsid w:val="003D328C"/>
    <w:rsid w:val="003D402F"/>
    <w:rsid w:val="003D6261"/>
    <w:rsid w:val="003E1551"/>
    <w:rsid w:val="003E21D9"/>
    <w:rsid w:val="003E3230"/>
    <w:rsid w:val="003E6296"/>
    <w:rsid w:val="003F0701"/>
    <w:rsid w:val="003F1B4D"/>
    <w:rsid w:val="003F2A00"/>
    <w:rsid w:val="003F3513"/>
    <w:rsid w:val="004003EE"/>
    <w:rsid w:val="004042B9"/>
    <w:rsid w:val="00413D6D"/>
    <w:rsid w:val="0041603E"/>
    <w:rsid w:val="004179CE"/>
    <w:rsid w:val="0042047E"/>
    <w:rsid w:val="00425B0A"/>
    <w:rsid w:val="004329E9"/>
    <w:rsid w:val="004430B7"/>
    <w:rsid w:val="00453F1D"/>
    <w:rsid w:val="00463ACA"/>
    <w:rsid w:val="00463C08"/>
    <w:rsid w:val="00470F91"/>
    <w:rsid w:val="00471ECA"/>
    <w:rsid w:val="004755DB"/>
    <w:rsid w:val="00486413"/>
    <w:rsid w:val="00487187"/>
    <w:rsid w:val="004939E1"/>
    <w:rsid w:val="004A0531"/>
    <w:rsid w:val="004A3E81"/>
    <w:rsid w:val="004A40E6"/>
    <w:rsid w:val="004A7F66"/>
    <w:rsid w:val="004B169C"/>
    <w:rsid w:val="004C110C"/>
    <w:rsid w:val="004D0E0B"/>
    <w:rsid w:val="004D7620"/>
    <w:rsid w:val="004D7B49"/>
    <w:rsid w:val="004E1599"/>
    <w:rsid w:val="004E3AB6"/>
    <w:rsid w:val="004F26F0"/>
    <w:rsid w:val="004F324F"/>
    <w:rsid w:val="00500706"/>
    <w:rsid w:val="00504C10"/>
    <w:rsid w:val="00507FA9"/>
    <w:rsid w:val="0051621F"/>
    <w:rsid w:val="005210EF"/>
    <w:rsid w:val="00523A44"/>
    <w:rsid w:val="005241A2"/>
    <w:rsid w:val="0052541C"/>
    <w:rsid w:val="0052553D"/>
    <w:rsid w:val="00526873"/>
    <w:rsid w:val="0053040D"/>
    <w:rsid w:val="00531C5C"/>
    <w:rsid w:val="0053200F"/>
    <w:rsid w:val="00533CA3"/>
    <w:rsid w:val="0053477C"/>
    <w:rsid w:val="00535769"/>
    <w:rsid w:val="00544F47"/>
    <w:rsid w:val="00544F52"/>
    <w:rsid w:val="00545BA6"/>
    <w:rsid w:val="00545D01"/>
    <w:rsid w:val="005670EA"/>
    <w:rsid w:val="00567CC4"/>
    <w:rsid w:val="00584661"/>
    <w:rsid w:val="00584E0D"/>
    <w:rsid w:val="005859E9"/>
    <w:rsid w:val="005926E5"/>
    <w:rsid w:val="0059476E"/>
    <w:rsid w:val="00597175"/>
    <w:rsid w:val="005A1D81"/>
    <w:rsid w:val="005A26A8"/>
    <w:rsid w:val="005A556D"/>
    <w:rsid w:val="005A6ABE"/>
    <w:rsid w:val="005B2CA5"/>
    <w:rsid w:val="005B445A"/>
    <w:rsid w:val="005B642B"/>
    <w:rsid w:val="005D4113"/>
    <w:rsid w:val="005D4AAA"/>
    <w:rsid w:val="005E1B41"/>
    <w:rsid w:val="005E3DD5"/>
    <w:rsid w:val="005E54E4"/>
    <w:rsid w:val="005E5602"/>
    <w:rsid w:val="005E77BA"/>
    <w:rsid w:val="005F0FF1"/>
    <w:rsid w:val="005F2EC2"/>
    <w:rsid w:val="005F3874"/>
    <w:rsid w:val="005F7EB9"/>
    <w:rsid w:val="006003A9"/>
    <w:rsid w:val="006039B3"/>
    <w:rsid w:val="00603D1A"/>
    <w:rsid w:val="006113E0"/>
    <w:rsid w:val="0061496B"/>
    <w:rsid w:val="0061504E"/>
    <w:rsid w:val="00626F68"/>
    <w:rsid w:val="00627ABA"/>
    <w:rsid w:val="006337E5"/>
    <w:rsid w:val="00633AE6"/>
    <w:rsid w:val="00634383"/>
    <w:rsid w:val="00635878"/>
    <w:rsid w:val="00636109"/>
    <w:rsid w:val="00641210"/>
    <w:rsid w:val="00641FA7"/>
    <w:rsid w:val="0064426B"/>
    <w:rsid w:val="006467C3"/>
    <w:rsid w:val="00651CCD"/>
    <w:rsid w:val="00652211"/>
    <w:rsid w:val="00657F9D"/>
    <w:rsid w:val="00661CA5"/>
    <w:rsid w:val="00662F7E"/>
    <w:rsid w:val="0066431F"/>
    <w:rsid w:val="00665388"/>
    <w:rsid w:val="006700DB"/>
    <w:rsid w:val="00671628"/>
    <w:rsid w:val="00672EA6"/>
    <w:rsid w:val="00684F22"/>
    <w:rsid w:val="00696935"/>
    <w:rsid w:val="00696B1A"/>
    <w:rsid w:val="006A1664"/>
    <w:rsid w:val="006A250A"/>
    <w:rsid w:val="006A4BF4"/>
    <w:rsid w:val="006A620E"/>
    <w:rsid w:val="006B54B8"/>
    <w:rsid w:val="006B5739"/>
    <w:rsid w:val="006C2F5B"/>
    <w:rsid w:val="006C6CDC"/>
    <w:rsid w:val="006D0639"/>
    <w:rsid w:val="006D0646"/>
    <w:rsid w:val="006D38F7"/>
    <w:rsid w:val="006D5D8B"/>
    <w:rsid w:val="006D744F"/>
    <w:rsid w:val="006E0F91"/>
    <w:rsid w:val="006E5E4C"/>
    <w:rsid w:val="006F02C0"/>
    <w:rsid w:val="006F1FBF"/>
    <w:rsid w:val="006F3922"/>
    <w:rsid w:val="006F5FB8"/>
    <w:rsid w:val="00702AE5"/>
    <w:rsid w:val="007113F2"/>
    <w:rsid w:val="007223C7"/>
    <w:rsid w:val="007234AA"/>
    <w:rsid w:val="007256CC"/>
    <w:rsid w:val="0072586D"/>
    <w:rsid w:val="00733336"/>
    <w:rsid w:val="00736566"/>
    <w:rsid w:val="007451CB"/>
    <w:rsid w:val="00745714"/>
    <w:rsid w:val="007538D1"/>
    <w:rsid w:val="0075481C"/>
    <w:rsid w:val="007575E5"/>
    <w:rsid w:val="00761189"/>
    <w:rsid w:val="007617D2"/>
    <w:rsid w:val="00762A32"/>
    <w:rsid w:val="00764B34"/>
    <w:rsid w:val="00782F91"/>
    <w:rsid w:val="0078562F"/>
    <w:rsid w:val="0078565A"/>
    <w:rsid w:val="00792A67"/>
    <w:rsid w:val="00792D86"/>
    <w:rsid w:val="00793D3A"/>
    <w:rsid w:val="0079573E"/>
    <w:rsid w:val="007A4B49"/>
    <w:rsid w:val="007A7C70"/>
    <w:rsid w:val="007B566D"/>
    <w:rsid w:val="007C3513"/>
    <w:rsid w:val="007C4180"/>
    <w:rsid w:val="007C629E"/>
    <w:rsid w:val="007C7AA4"/>
    <w:rsid w:val="007C7DCB"/>
    <w:rsid w:val="007D15B6"/>
    <w:rsid w:val="007D37D8"/>
    <w:rsid w:val="007D440C"/>
    <w:rsid w:val="007E2421"/>
    <w:rsid w:val="007E29E1"/>
    <w:rsid w:val="007E34E4"/>
    <w:rsid w:val="007E5E2A"/>
    <w:rsid w:val="00800560"/>
    <w:rsid w:val="008009B9"/>
    <w:rsid w:val="00800A57"/>
    <w:rsid w:val="00800AEB"/>
    <w:rsid w:val="0080391A"/>
    <w:rsid w:val="008102EC"/>
    <w:rsid w:val="0082688A"/>
    <w:rsid w:val="008323AA"/>
    <w:rsid w:val="00834A43"/>
    <w:rsid w:val="008361BC"/>
    <w:rsid w:val="008419C9"/>
    <w:rsid w:val="00854F3F"/>
    <w:rsid w:val="00861618"/>
    <w:rsid w:val="00863F6D"/>
    <w:rsid w:val="00867DE6"/>
    <w:rsid w:val="008716B5"/>
    <w:rsid w:val="00874E74"/>
    <w:rsid w:val="00884283"/>
    <w:rsid w:val="00890BA6"/>
    <w:rsid w:val="008951D6"/>
    <w:rsid w:val="008955B8"/>
    <w:rsid w:val="008963EE"/>
    <w:rsid w:val="008A0642"/>
    <w:rsid w:val="008A0DBC"/>
    <w:rsid w:val="008A2067"/>
    <w:rsid w:val="008A342B"/>
    <w:rsid w:val="008A4A90"/>
    <w:rsid w:val="008A6056"/>
    <w:rsid w:val="008A718F"/>
    <w:rsid w:val="008B0D9E"/>
    <w:rsid w:val="008C2DD7"/>
    <w:rsid w:val="008C30C5"/>
    <w:rsid w:val="008C455A"/>
    <w:rsid w:val="008C5D59"/>
    <w:rsid w:val="008D0823"/>
    <w:rsid w:val="008D2C62"/>
    <w:rsid w:val="008D47EE"/>
    <w:rsid w:val="008D69FB"/>
    <w:rsid w:val="008E418D"/>
    <w:rsid w:val="008E51F6"/>
    <w:rsid w:val="008E6E51"/>
    <w:rsid w:val="008F33F4"/>
    <w:rsid w:val="0090219B"/>
    <w:rsid w:val="00904415"/>
    <w:rsid w:val="00910861"/>
    <w:rsid w:val="00912997"/>
    <w:rsid w:val="0091608F"/>
    <w:rsid w:val="00916297"/>
    <w:rsid w:val="00916CB1"/>
    <w:rsid w:val="0092367C"/>
    <w:rsid w:val="009237BE"/>
    <w:rsid w:val="00923E75"/>
    <w:rsid w:val="00924086"/>
    <w:rsid w:val="009246C2"/>
    <w:rsid w:val="009264B7"/>
    <w:rsid w:val="00926E66"/>
    <w:rsid w:val="009310DD"/>
    <w:rsid w:val="0093258C"/>
    <w:rsid w:val="00936343"/>
    <w:rsid w:val="00936B37"/>
    <w:rsid w:val="0093778F"/>
    <w:rsid w:val="0093791B"/>
    <w:rsid w:val="00940B3D"/>
    <w:rsid w:val="00943B3F"/>
    <w:rsid w:val="00945C1C"/>
    <w:rsid w:val="009526A8"/>
    <w:rsid w:val="00955CDC"/>
    <w:rsid w:val="009612FD"/>
    <w:rsid w:val="00961489"/>
    <w:rsid w:val="0096201C"/>
    <w:rsid w:val="00964653"/>
    <w:rsid w:val="009724F3"/>
    <w:rsid w:val="0097306E"/>
    <w:rsid w:val="00977E61"/>
    <w:rsid w:val="00980CBE"/>
    <w:rsid w:val="00982182"/>
    <w:rsid w:val="00991EFA"/>
    <w:rsid w:val="009921B3"/>
    <w:rsid w:val="00994D16"/>
    <w:rsid w:val="009A47D2"/>
    <w:rsid w:val="009A50C0"/>
    <w:rsid w:val="009B0506"/>
    <w:rsid w:val="009B39B7"/>
    <w:rsid w:val="009B4F56"/>
    <w:rsid w:val="009B765A"/>
    <w:rsid w:val="009C4121"/>
    <w:rsid w:val="009C58D1"/>
    <w:rsid w:val="009C60C8"/>
    <w:rsid w:val="009C77BC"/>
    <w:rsid w:val="009D513D"/>
    <w:rsid w:val="009E02E3"/>
    <w:rsid w:val="009E1297"/>
    <w:rsid w:val="009E2D42"/>
    <w:rsid w:val="009E595A"/>
    <w:rsid w:val="009E7FAD"/>
    <w:rsid w:val="009F2066"/>
    <w:rsid w:val="009F22E8"/>
    <w:rsid w:val="009F3D49"/>
    <w:rsid w:val="009F4AEE"/>
    <w:rsid w:val="00A054AC"/>
    <w:rsid w:val="00A059A6"/>
    <w:rsid w:val="00A10109"/>
    <w:rsid w:val="00A1186F"/>
    <w:rsid w:val="00A17371"/>
    <w:rsid w:val="00A236E2"/>
    <w:rsid w:val="00A32CE0"/>
    <w:rsid w:val="00A36C5C"/>
    <w:rsid w:val="00A37BF9"/>
    <w:rsid w:val="00A40D54"/>
    <w:rsid w:val="00A50246"/>
    <w:rsid w:val="00A523BC"/>
    <w:rsid w:val="00A541D5"/>
    <w:rsid w:val="00A57830"/>
    <w:rsid w:val="00A606BF"/>
    <w:rsid w:val="00A61CE5"/>
    <w:rsid w:val="00A62177"/>
    <w:rsid w:val="00A6436F"/>
    <w:rsid w:val="00A660E7"/>
    <w:rsid w:val="00A661C5"/>
    <w:rsid w:val="00A74EEF"/>
    <w:rsid w:val="00A75A86"/>
    <w:rsid w:val="00A76B2A"/>
    <w:rsid w:val="00A92D6F"/>
    <w:rsid w:val="00A95F7A"/>
    <w:rsid w:val="00AA3B09"/>
    <w:rsid w:val="00AA7672"/>
    <w:rsid w:val="00AB0319"/>
    <w:rsid w:val="00AB1549"/>
    <w:rsid w:val="00AB26F7"/>
    <w:rsid w:val="00AB31B2"/>
    <w:rsid w:val="00AB49A3"/>
    <w:rsid w:val="00AB5049"/>
    <w:rsid w:val="00AB6121"/>
    <w:rsid w:val="00AB64DF"/>
    <w:rsid w:val="00AD24E7"/>
    <w:rsid w:val="00AD3E1B"/>
    <w:rsid w:val="00AD4155"/>
    <w:rsid w:val="00AE07DE"/>
    <w:rsid w:val="00AE0B95"/>
    <w:rsid w:val="00AE2344"/>
    <w:rsid w:val="00AE3B66"/>
    <w:rsid w:val="00AE5635"/>
    <w:rsid w:val="00AF0BD4"/>
    <w:rsid w:val="00AF12E7"/>
    <w:rsid w:val="00AF181A"/>
    <w:rsid w:val="00B0073D"/>
    <w:rsid w:val="00B057F8"/>
    <w:rsid w:val="00B06346"/>
    <w:rsid w:val="00B077EF"/>
    <w:rsid w:val="00B13C41"/>
    <w:rsid w:val="00B142DE"/>
    <w:rsid w:val="00B14BA5"/>
    <w:rsid w:val="00B20D5B"/>
    <w:rsid w:val="00B20D85"/>
    <w:rsid w:val="00B22244"/>
    <w:rsid w:val="00B24B1B"/>
    <w:rsid w:val="00B30795"/>
    <w:rsid w:val="00B34893"/>
    <w:rsid w:val="00B36380"/>
    <w:rsid w:val="00B366C0"/>
    <w:rsid w:val="00B3781E"/>
    <w:rsid w:val="00B40259"/>
    <w:rsid w:val="00B4259A"/>
    <w:rsid w:val="00B42984"/>
    <w:rsid w:val="00B51BB8"/>
    <w:rsid w:val="00B51E96"/>
    <w:rsid w:val="00B53390"/>
    <w:rsid w:val="00B53482"/>
    <w:rsid w:val="00B60091"/>
    <w:rsid w:val="00B6365A"/>
    <w:rsid w:val="00B65765"/>
    <w:rsid w:val="00B67EA9"/>
    <w:rsid w:val="00B761AB"/>
    <w:rsid w:val="00B813D9"/>
    <w:rsid w:val="00B851E9"/>
    <w:rsid w:val="00B854E5"/>
    <w:rsid w:val="00B85808"/>
    <w:rsid w:val="00B861D7"/>
    <w:rsid w:val="00B916A1"/>
    <w:rsid w:val="00B92577"/>
    <w:rsid w:val="00B93E90"/>
    <w:rsid w:val="00B9572D"/>
    <w:rsid w:val="00B95B3D"/>
    <w:rsid w:val="00B97FAE"/>
    <w:rsid w:val="00BA5B92"/>
    <w:rsid w:val="00BB2336"/>
    <w:rsid w:val="00BB492C"/>
    <w:rsid w:val="00BB4F8D"/>
    <w:rsid w:val="00BB7FC5"/>
    <w:rsid w:val="00BC1085"/>
    <w:rsid w:val="00BC1A69"/>
    <w:rsid w:val="00BD48AA"/>
    <w:rsid w:val="00BD5DA3"/>
    <w:rsid w:val="00BF32AF"/>
    <w:rsid w:val="00BF596C"/>
    <w:rsid w:val="00C00A95"/>
    <w:rsid w:val="00C02195"/>
    <w:rsid w:val="00C06246"/>
    <w:rsid w:val="00C075CB"/>
    <w:rsid w:val="00C10F94"/>
    <w:rsid w:val="00C1212C"/>
    <w:rsid w:val="00C138A0"/>
    <w:rsid w:val="00C170CF"/>
    <w:rsid w:val="00C20E51"/>
    <w:rsid w:val="00C20F09"/>
    <w:rsid w:val="00C21DB6"/>
    <w:rsid w:val="00C23185"/>
    <w:rsid w:val="00C2434D"/>
    <w:rsid w:val="00C2503B"/>
    <w:rsid w:val="00C320E3"/>
    <w:rsid w:val="00C34D6E"/>
    <w:rsid w:val="00C36C3E"/>
    <w:rsid w:val="00C42946"/>
    <w:rsid w:val="00C4363A"/>
    <w:rsid w:val="00C5037C"/>
    <w:rsid w:val="00C54D12"/>
    <w:rsid w:val="00C55B95"/>
    <w:rsid w:val="00C61425"/>
    <w:rsid w:val="00C61548"/>
    <w:rsid w:val="00C65D86"/>
    <w:rsid w:val="00C70E4E"/>
    <w:rsid w:val="00C713C1"/>
    <w:rsid w:val="00C71EE2"/>
    <w:rsid w:val="00C7200C"/>
    <w:rsid w:val="00C75195"/>
    <w:rsid w:val="00C75C76"/>
    <w:rsid w:val="00C82DC5"/>
    <w:rsid w:val="00C8358E"/>
    <w:rsid w:val="00C85124"/>
    <w:rsid w:val="00C85916"/>
    <w:rsid w:val="00C860A0"/>
    <w:rsid w:val="00C909B3"/>
    <w:rsid w:val="00C9645B"/>
    <w:rsid w:val="00CA7F4F"/>
    <w:rsid w:val="00CB3022"/>
    <w:rsid w:val="00CC1F5D"/>
    <w:rsid w:val="00CD2AE1"/>
    <w:rsid w:val="00CD45D9"/>
    <w:rsid w:val="00CD4B07"/>
    <w:rsid w:val="00CD692C"/>
    <w:rsid w:val="00CD6AD1"/>
    <w:rsid w:val="00CD7245"/>
    <w:rsid w:val="00CE279C"/>
    <w:rsid w:val="00CE293A"/>
    <w:rsid w:val="00CE3AF0"/>
    <w:rsid w:val="00CE7797"/>
    <w:rsid w:val="00D0114D"/>
    <w:rsid w:val="00D02439"/>
    <w:rsid w:val="00D04A28"/>
    <w:rsid w:val="00D06BAE"/>
    <w:rsid w:val="00D1127A"/>
    <w:rsid w:val="00D17C96"/>
    <w:rsid w:val="00D17D5A"/>
    <w:rsid w:val="00D20B1B"/>
    <w:rsid w:val="00D256A5"/>
    <w:rsid w:val="00D27AF2"/>
    <w:rsid w:val="00D32281"/>
    <w:rsid w:val="00D326B6"/>
    <w:rsid w:val="00D32F0E"/>
    <w:rsid w:val="00D37B07"/>
    <w:rsid w:val="00D41539"/>
    <w:rsid w:val="00D44117"/>
    <w:rsid w:val="00D50BCC"/>
    <w:rsid w:val="00D51D48"/>
    <w:rsid w:val="00D54805"/>
    <w:rsid w:val="00D600EE"/>
    <w:rsid w:val="00D6797A"/>
    <w:rsid w:val="00D70E0C"/>
    <w:rsid w:val="00D71F1C"/>
    <w:rsid w:val="00D73806"/>
    <w:rsid w:val="00D74585"/>
    <w:rsid w:val="00D83DEE"/>
    <w:rsid w:val="00D844D5"/>
    <w:rsid w:val="00D85146"/>
    <w:rsid w:val="00D86DFB"/>
    <w:rsid w:val="00D87818"/>
    <w:rsid w:val="00D9077E"/>
    <w:rsid w:val="00D90CBB"/>
    <w:rsid w:val="00D90DCA"/>
    <w:rsid w:val="00D91583"/>
    <w:rsid w:val="00D9450D"/>
    <w:rsid w:val="00D97569"/>
    <w:rsid w:val="00DA3223"/>
    <w:rsid w:val="00DA400A"/>
    <w:rsid w:val="00DA65CC"/>
    <w:rsid w:val="00DB5739"/>
    <w:rsid w:val="00DC1DBA"/>
    <w:rsid w:val="00DD40BD"/>
    <w:rsid w:val="00DD59BB"/>
    <w:rsid w:val="00DD64BB"/>
    <w:rsid w:val="00DD7556"/>
    <w:rsid w:val="00DE3AF5"/>
    <w:rsid w:val="00DE45A5"/>
    <w:rsid w:val="00DE7989"/>
    <w:rsid w:val="00DF0BD5"/>
    <w:rsid w:val="00DF311C"/>
    <w:rsid w:val="00DF6639"/>
    <w:rsid w:val="00DF6D15"/>
    <w:rsid w:val="00DF7206"/>
    <w:rsid w:val="00DF7C2A"/>
    <w:rsid w:val="00E20433"/>
    <w:rsid w:val="00E2152D"/>
    <w:rsid w:val="00E22D2B"/>
    <w:rsid w:val="00E34A08"/>
    <w:rsid w:val="00E370A1"/>
    <w:rsid w:val="00E4052A"/>
    <w:rsid w:val="00E50E50"/>
    <w:rsid w:val="00E56231"/>
    <w:rsid w:val="00E56C95"/>
    <w:rsid w:val="00E634BA"/>
    <w:rsid w:val="00E65807"/>
    <w:rsid w:val="00E733BB"/>
    <w:rsid w:val="00E73AC4"/>
    <w:rsid w:val="00E73BD9"/>
    <w:rsid w:val="00E75AA2"/>
    <w:rsid w:val="00E8127C"/>
    <w:rsid w:val="00E82E33"/>
    <w:rsid w:val="00E851EB"/>
    <w:rsid w:val="00E8578E"/>
    <w:rsid w:val="00E90FEA"/>
    <w:rsid w:val="00E95151"/>
    <w:rsid w:val="00E95DEC"/>
    <w:rsid w:val="00EA74EC"/>
    <w:rsid w:val="00EA7ED8"/>
    <w:rsid w:val="00EB22A1"/>
    <w:rsid w:val="00EB4DA8"/>
    <w:rsid w:val="00EB7E26"/>
    <w:rsid w:val="00EB7E83"/>
    <w:rsid w:val="00EC1217"/>
    <w:rsid w:val="00EC4636"/>
    <w:rsid w:val="00ED1861"/>
    <w:rsid w:val="00ED46DE"/>
    <w:rsid w:val="00ED4877"/>
    <w:rsid w:val="00ED4BC3"/>
    <w:rsid w:val="00ED741F"/>
    <w:rsid w:val="00EE1A14"/>
    <w:rsid w:val="00EE1D1A"/>
    <w:rsid w:val="00EE6EC0"/>
    <w:rsid w:val="00EF0767"/>
    <w:rsid w:val="00EF3647"/>
    <w:rsid w:val="00EF36B7"/>
    <w:rsid w:val="00EF42EE"/>
    <w:rsid w:val="00EF46C1"/>
    <w:rsid w:val="00EF4732"/>
    <w:rsid w:val="00F0145A"/>
    <w:rsid w:val="00F04701"/>
    <w:rsid w:val="00F05785"/>
    <w:rsid w:val="00F076C8"/>
    <w:rsid w:val="00F076E1"/>
    <w:rsid w:val="00F10C90"/>
    <w:rsid w:val="00F1684C"/>
    <w:rsid w:val="00F22641"/>
    <w:rsid w:val="00F22D44"/>
    <w:rsid w:val="00F27D52"/>
    <w:rsid w:val="00F27E03"/>
    <w:rsid w:val="00F300EF"/>
    <w:rsid w:val="00F42121"/>
    <w:rsid w:val="00F50F91"/>
    <w:rsid w:val="00F55FB2"/>
    <w:rsid w:val="00F56057"/>
    <w:rsid w:val="00F60279"/>
    <w:rsid w:val="00F60620"/>
    <w:rsid w:val="00F61490"/>
    <w:rsid w:val="00F62A57"/>
    <w:rsid w:val="00F6576A"/>
    <w:rsid w:val="00F6644A"/>
    <w:rsid w:val="00F7020D"/>
    <w:rsid w:val="00F71197"/>
    <w:rsid w:val="00F724AA"/>
    <w:rsid w:val="00F72FFA"/>
    <w:rsid w:val="00F75A34"/>
    <w:rsid w:val="00F75D5F"/>
    <w:rsid w:val="00F8089F"/>
    <w:rsid w:val="00F833AD"/>
    <w:rsid w:val="00F83D34"/>
    <w:rsid w:val="00F84AD8"/>
    <w:rsid w:val="00F87E8A"/>
    <w:rsid w:val="00F912B1"/>
    <w:rsid w:val="00F92C84"/>
    <w:rsid w:val="00F9624B"/>
    <w:rsid w:val="00FA51F8"/>
    <w:rsid w:val="00FA69D4"/>
    <w:rsid w:val="00FA7588"/>
    <w:rsid w:val="00FB0605"/>
    <w:rsid w:val="00FB176E"/>
    <w:rsid w:val="00FC20E8"/>
    <w:rsid w:val="00FC255C"/>
    <w:rsid w:val="00FC5365"/>
    <w:rsid w:val="00FC561F"/>
    <w:rsid w:val="00FC6A9F"/>
    <w:rsid w:val="00FC6C32"/>
    <w:rsid w:val="00FD07F6"/>
    <w:rsid w:val="00FD2AFA"/>
    <w:rsid w:val="00FD4BEA"/>
    <w:rsid w:val="00FD72C1"/>
    <w:rsid w:val="00FE01BB"/>
    <w:rsid w:val="00FE0BAA"/>
    <w:rsid w:val="00FE2CCB"/>
    <w:rsid w:val="00FE4754"/>
    <w:rsid w:val="00FF4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A1B189"/>
  <w15:chartTrackingRefBased/>
  <w15:docId w15:val="{B60514E7-B72E-47BA-B2A3-4A3F5F6F4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541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364DA0"/>
    <w:pPr>
      <w:keepNext/>
      <w:keepLines/>
      <w:spacing w:before="340" w:after="330" w:line="578" w:lineRule="auto"/>
      <w:outlineLvl w:val="0"/>
    </w:pPr>
    <w:rPr>
      <w:b/>
      <w:bCs/>
      <w:kern w:val="44"/>
      <w:sz w:val="44"/>
      <w:szCs w:val="44"/>
    </w:rPr>
  </w:style>
  <w:style w:type="paragraph" w:styleId="3">
    <w:name w:val="heading 3"/>
    <w:basedOn w:val="a"/>
    <w:next w:val="a"/>
    <w:link w:val="30"/>
    <w:uiPriority w:val="9"/>
    <w:unhideWhenUsed/>
    <w:qFormat/>
    <w:rsid w:val="00C21DB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4DA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4DA0"/>
    <w:rPr>
      <w:sz w:val="18"/>
      <w:szCs w:val="18"/>
    </w:rPr>
  </w:style>
  <w:style w:type="paragraph" w:styleId="a5">
    <w:name w:val="footer"/>
    <w:basedOn w:val="a"/>
    <w:link w:val="a6"/>
    <w:uiPriority w:val="99"/>
    <w:unhideWhenUsed/>
    <w:rsid w:val="00364DA0"/>
    <w:pPr>
      <w:tabs>
        <w:tab w:val="center" w:pos="4153"/>
        <w:tab w:val="right" w:pos="8306"/>
      </w:tabs>
      <w:snapToGrid w:val="0"/>
      <w:jc w:val="left"/>
    </w:pPr>
    <w:rPr>
      <w:sz w:val="18"/>
      <w:szCs w:val="18"/>
    </w:rPr>
  </w:style>
  <w:style w:type="character" w:customStyle="1" w:styleId="a6">
    <w:name w:val="页脚 字符"/>
    <w:basedOn w:val="a0"/>
    <w:link w:val="a5"/>
    <w:uiPriority w:val="99"/>
    <w:rsid w:val="00364DA0"/>
    <w:rPr>
      <w:sz w:val="18"/>
      <w:szCs w:val="18"/>
    </w:rPr>
  </w:style>
  <w:style w:type="character" w:customStyle="1" w:styleId="10">
    <w:name w:val="标题 1 字符"/>
    <w:basedOn w:val="a0"/>
    <w:link w:val="1"/>
    <w:uiPriority w:val="9"/>
    <w:rsid w:val="00364DA0"/>
    <w:rPr>
      <w:b/>
      <w:bCs/>
      <w:kern w:val="44"/>
      <w:sz w:val="44"/>
      <w:szCs w:val="44"/>
    </w:rPr>
  </w:style>
  <w:style w:type="paragraph" w:styleId="a7">
    <w:name w:val="Date"/>
    <w:basedOn w:val="a"/>
    <w:next w:val="a"/>
    <w:link w:val="a8"/>
    <w:uiPriority w:val="99"/>
    <w:semiHidden/>
    <w:unhideWhenUsed/>
    <w:rsid w:val="00364DA0"/>
    <w:pPr>
      <w:ind w:leftChars="2500" w:left="100"/>
    </w:pPr>
  </w:style>
  <w:style w:type="character" w:customStyle="1" w:styleId="a8">
    <w:name w:val="日期 字符"/>
    <w:basedOn w:val="a0"/>
    <w:link w:val="a7"/>
    <w:uiPriority w:val="99"/>
    <w:semiHidden/>
    <w:rsid w:val="00364DA0"/>
  </w:style>
  <w:style w:type="paragraph" w:styleId="a9">
    <w:name w:val="List Paragraph"/>
    <w:basedOn w:val="a"/>
    <w:uiPriority w:val="34"/>
    <w:qFormat/>
    <w:rsid w:val="008A0642"/>
    <w:pPr>
      <w:spacing w:line="240" w:lineRule="auto"/>
      <w:ind w:firstLineChars="200" w:firstLine="420"/>
    </w:pPr>
  </w:style>
  <w:style w:type="table" w:styleId="aa">
    <w:name w:val="Table Grid"/>
    <w:basedOn w:val="a1"/>
    <w:uiPriority w:val="39"/>
    <w:rsid w:val="00364D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Quote"/>
    <w:basedOn w:val="a"/>
    <w:next w:val="a"/>
    <w:link w:val="ac"/>
    <w:uiPriority w:val="29"/>
    <w:qFormat/>
    <w:rsid w:val="00C36C3E"/>
    <w:pPr>
      <w:spacing w:before="200" w:after="160" w:line="240" w:lineRule="auto"/>
      <w:ind w:left="864" w:right="864"/>
      <w:jc w:val="left"/>
    </w:pPr>
    <w:rPr>
      <w:i/>
      <w:iCs/>
      <w:color w:val="404040" w:themeColor="text1" w:themeTint="BF"/>
    </w:rPr>
  </w:style>
  <w:style w:type="character" w:customStyle="1" w:styleId="ac">
    <w:name w:val="引用 字符"/>
    <w:basedOn w:val="a0"/>
    <w:link w:val="ab"/>
    <w:uiPriority w:val="29"/>
    <w:rsid w:val="00C36C3E"/>
    <w:rPr>
      <w:rFonts w:eastAsia="宋体"/>
      <w:i/>
      <w:iCs/>
      <w:color w:val="404040" w:themeColor="text1" w:themeTint="BF"/>
      <w:sz w:val="24"/>
    </w:rPr>
  </w:style>
  <w:style w:type="paragraph" w:customStyle="1" w:styleId="publishtext">
    <w:name w:val="publish_text"/>
    <w:basedOn w:val="a"/>
    <w:rsid w:val="00C36C3E"/>
    <w:pPr>
      <w:widowControl/>
      <w:spacing w:before="100" w:beforeAutospacing="1" w:after="100" w:afterAutospacing="1" w:line="240" w:lineRule="auto"/>
      <w:jc w:val="left"/>
    </w:pPr>
    <w:rPr>
      <w:rFonts w:ascii="宋体" w:hAnsi="宋体" w:cs="宋体"/>
      <w:kern w:val="0"/>
      <w:szCs w:val="24"/>
    </w:rPr>
  </w:style>
  <w:style w:type="character" w:styleId="ad">
    <w:name w:val="Hyperlink"/>
    <w:basedOn w:val="a0"/>
    <w:uiPriority w:val="99"/>
    <w:unhideWhenUsed/>
    <w:rsid w:val="00C36C3E"/>
    <w:rPr>
      <w:color w:val="0000FF"/>
      <w:u w:val="single"/>
    </w:rPr>
  </w:style>
  <w:style w:type="paragraph" w:customStyle="1" w:styleId="authortext">
    <w:name w:val="author_text"/>
    <w:basedOn w:val="a"/>
    <w:rsid w:val="00C21DB6"/>
    <w:pPr>
      <w:widowControl/>
      <w:spacing w:before="100" w:beforeAutospacing="1" w:after="100" w:afterAutospacing="1" w:line="240" w:lineRule="auto"/>
      <w:jc w:val="left"/>
    </w:pPr>
    <w:rPr>
      <w:rFonts w:ascii="宋体" w:hAnsi="宋体" w:cs="宋体"/>
      <w:kern w:val="0"/>
      <w:szCs w:val="24"/>
    </w:rPr>
  </w:style>
  <w:style w:type="character" w:customStyle="1" w:styleId="30">
    <w:name w:val="标题 3 字符"/>
    <w:basedOn w:val="a0"/>
    <w:link w:val="3"/>
    <w:uiPriority w:val="9"/>
    <w:rsid w:val="00C21DB6"/>
    <w:rPr>
      <w:rFonts w:eastAsia="宋体"/>
      <w:b/>
      <w:bCs/>
      <w:sz w:val="32"/>
      <w:szCs w:val="32"/>
    </w:rPr>
  </w:style>
  <w:style w:type="character" w:customStyle="1" w:styleId="primary-subject">
    <w:name w:val="primary-subject"/>
    <w:basedOn w:val="a0"/>
    <w:rsid w:val="008A0642"/>
  </w:style>
  <w:style w:type="paragraph" w:styleId="ae">
    <w:name w:val="No Spacing"/>
    <w:uiPriority w:val="1"/>
    <w:qFormat/>
    <w:rsid w:val="00DF7206"/>
    <w:pPr>
      <w:widowControl w:val="0"/>
      <w:jc w:val="both"/>
    </w:pPr>
    <w:rPr>
      <w:rFonts w:eastAsia="宋体"/>
      <w:sz w:val="24"/>
    </w:rPr>
  </w:style>
  <w:style w:type="paragraph" w:styleId="af">
    <w:name w:val="caption"/>
    <w:aliases w:val="#図表番号IPSJ"/>
    <w:basedOn w:val="a"/>
    <w:next w:val="a"/>
    <w:unhideWhenUsed/>
    <w:qFormat/>
    <w:rsid w:val="00603D1A"/>
    <w:rPr>
      <w:rFonts w:asciiTheme="majorHAnsi" w:eastAsia="黑体" w:hAnsiTheme="majorHAnsi" w:cstheme="majorBidi"/>
      <w:sz w:val="20"/>
      <w:szCs w:val="20"/>
    </w:rPr>
  </w:style>
  <w:style w:type="paragraph" w:styleId="af0">
    <w:name w:val="endnote text"/>
    <w:basedOn w:val="a"/>
    <w:link w:val="af1"/>
    <w:uiPriority w:val="99"/>
    <w:semiHidden/>
    <w:unhideWhenUsed/>
    <w:rsid w:val="00964653"/>
    <w:pPr>
      <w:snapToGrid w:val="0"/>
      <w:jc w:val="left"/>
    </w:pPr>
  </w:style>
  <w:style w:type="character" w:customStyle="1" w:styleId="af1">
    <w:name w:val="尾注文本 字符"/>
    <w:basedOn w:val="a0"/>
    <w:link w:val="af0"/>
    <w:uiPriority w:val="99"/>
    <w:semiHidden/>
    <w:rsid w:val="00964653"/>
    <w:rPr>
      <w:rFonts w:eastAsia="宋体"/>
      <w:sz w:val="24"/>
    </w:rPr>
  </w:style>
  <w:style w:type="character" w:styleId="af2">
    <w:name w:val="endnote reference"/>
    <w:basedOn w:val="a0"/>
    <w:uiPriority w:val="99"/>
    <w:semiHidden/>
    <w:unhideWhenUsed/>
    <w:rsid w:val="00964653"/>
    <w:rPr>
      <w:vertAlign w:val="superscript"/>
    </w:rPr>
  </w:style>
  <w:style w:type="paragraph" w:styleId="af3">
    <w:name w:val="footnote text"/>
    <w:basedOn w:val="a"/>
    <w:link w:val="af4"/>
    <w:uiPriority w:val="99"/>
    <w:semiHidden/>
    <w:unhideWhenUsed/>
    <w:rsid w:val="00964653"/>
    <w:pPr>
      <w:snapToGrid w:val="0"/>
      <w:jc w:val="left"/>
    </w:pPr>
    <w:rPr>
      <w:sz w:val="18"/>
      <w:szCs w:val="18"/>
    </w:rPr>
  </w:style>
  <w:style w:type="character" w:customStyle="1" w:styleId="af4">
    <w:name w:val="脚注文本 字符"/>
    <w:basedOn w:val="a0"/>
    <w:link w:val="af3"/>
    <w:uiPriority w:val="99"/>
    <w:semiHidden/>
    <w:rsid w:val="00964653"/>
    <w:rPr>
      <w:rFonts w:eastAsia="宋体"/>
      <w:sz w:val="18"/>
      <w:szCs w:val="18"/>
    </w:rPr>
  </w:style>
  <w:style w:type="character" w:styleId="af5">
    <w:name w:val="footnote reference"/>
    <w:basedOn w:val="a0"/>
    <w:uiPriority w:val="99"/>
    <w:semiHidden/>
    <w:unhideWhenUsed/>
    <w:rsid w:val="00964653"/>
    <w:rPr>
      <w:vertAlign w:val="superscript"/>
    </w:rPr>
  </w:style>
  <w:style w:type="paragraph" w:customStyle="1" w:styleId="af6">
    <w:name w:val="图注"/>
    <w:basedOn w:val="a"/>
    <w:qFormat/>
    <w:rsid w:val="00FC6C32"/>
    <w:pPr>
      <w:adjustRightInd w:val="0"/>
      <w:spacing w:before="120" w:after="240" w:line="240" w:lineRule="auto"/>
      <w:mirrorIndents/>
      <w:jc w:val="center"/>
    </w:pPr>
    <w:rPr>
      <w:rFonts w:cs="宋体"/>
      <w:color w:val="000000"/>
      <w:kern w:val="0"/>
      <w:sz w:val="21"/>
      <w:szCs w:val="21"/>
    </w:rPr>
  </w:style>
  <w:style w:type="paragraph" w:styleId="af7">
    <w:name w:val="Balloon Text"/>
    <w:basedOn w:val="a"/>
    <w:link w:val="af8"/>
    <w:uiPriority w:val="99"/>
    <w:semiHidden/>
    <w:unhideWhenUsed/>
    <w:rsid w:val="00627ABA"/>
    <w:pPr>
      <w:spacing w:line="240" w:lineRule="auto"/>
    </w:pPr>
    <w:rPr>
      <w:sz w:val="18"/>
      <w:szCs w:val="18"/>
    </w:rPr>
  </w:style>
  <w:style w:type="character" w:customStyle="1" w:styleId="af8">
    <w:name w:val="批注框文本 字符"/>
    <w:basedOn w:val="a0"/>
    <w:link w:val="af7"/>
    <w:uiPriority w:val="99"/>
    <w:semiHidden/>
    <w:rsid w:val="00627ABA"/>
    <w:rPr>
      <w:rFonts w:eastAsia="宋体"/>
      <w:sz w:val="18"/>
      <w:szCs w:val="18"/>
    </w:rPr>
  </w:style>
  <w:style w:type="paragraph" w:styleId="af9">
    <w:name w:val="Normal (Web)"/>
    <w:basedOn w:val="a"/>
    <w:uiPriority w:val="99"/>
    <w:unhideWhenUsed/>
    <w:rsid w:val="003D1DD8"/>
    <w:pPr>
      <w:widowControl/>
      <w:spacing w:before="100" w:beforeAutospacing="1" w:after="100" w:afterAutospacing="1" w:line="240" w:lineRule="auto"/>
      <w:jc w:val="left"/>
    </w:pPr>
    <w:rPr>
      <w:rFonts w:ascii="宋体" w:hAnsi="宋体" w:cs="宋体"/>
      <w:kern w:val="0"/>
      <w:szCs w:val="24"/>
    </w:rPr>
  </w:style>
  <w:style w:type="paragraph" w:styleId="afa">
    <w:name w:val="Body Text"/>
    <w:basedOn w:val="a"/>
    <w:link w:val="afb"/>
    <w:rsid w:val="0031409C"/>
    <w:pPr>
      <w:spacing w:line="240" w:lineRule="auto"/>
      <w:jc w:val="center"/>
    </w:pPr>
    <w:rPr>
      <w:rFonts w:cs="Times New Roman"/>
      <w:sz w:val="36"/>
      <w:szCs w:val="24"/>
    </w:rPr>
  </w:style>
  <w:style w:type="character" w:customStyle="1" w:styleId="afb">
    <w:name w:val="正文文本 字符"/>
    <w:basedOn w:val="a0"/>
    <w:link w:val="afa"/>
    <w:rsid w:val="0031409C"/>
    <w:rPr>
      <w:rFonts w:ascii="Times New Roman" w:eastAsia="宋体" w:hAnsi="Times New Roman" w:cs="Times New Roman"/>
      <w:sz w:val="36"/>
      <w:szCs w:val="24"/>
    </w:rPr>
  </w:style>
  <w:style w:type="character" w:customStyle="1" w:styleId="st">
    <w:name w:val="st"/>
    <w:basedOn w:val="a0"/>
    <w:rsid w:val="00662F7E"/>
  </w:style>
  <w:style w:type="paragraph" w:styleId="afc">
    <w:name w:val="Revision"/>
    <w:hidden/>
    <w:uiPriority w:val="99"/>
    <w:semiHidden/>
    <w:rsid w:val="00792D86"/>
    <w:rPr>
      <w:rFonts w:ascii="Times New Roman" w:eastAsia="宋体" w:hAnsi="Times New Roman"/>
      <w:sz w:val="24"/>
    </w:rPr>
  </w:style>
  <w:style w:type="paragraph" w:styleId="afd">
    <w:name w:val="Title"/>
    <w:basedOn w:val="a"/>
    <w:next w:val="a"/>
    <w:link w:val="afe"/>
    <w:qFormat/>
    <w:rsid w:val="006C2F5B"/>
    <w:pPr>
      <w:spacing w:before="240" w:after="60" w:line="240" w:lineRule="auto"/>
      <w:ind w:firstLineChars="200" w:firstLine="200"/>
      <w:jc w:val="center"/>
      <w:outlineLvl w:val="0"/>
    </w:pPr>
    <w:rPr>
      <w:rFonts w:ascii="Cambria" w:hAnsi="Cambria" w:cs="Times New Roman"/>
      <w:b/>
      <w:bCs/>
      <w:sz w:val="32"/>
      <w:szCs w:val="32"/>
    </w:rPr>
  </w:style>
  <w:style w:type="character" w:customStyle="1" w:styleId="afe">
    <w:name w:val="标题 字符"/>
    <w:basedOn w:val="a0"/>
    <w:link w:val="afd"/>
    <w:rsid w:val="006C2F5B"/>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3518">
      <w:bodyDiv w:val="1"/>
      <w:marLeft w:val="0"/>
      <w:marRight w:val="0"/>
      <w:marTop w:val="0"/>
      <w:marBottom w:val="0"/>
      <w:divBdr>
        <w:top w:val="none" w:sz="0" w:space="0" w:color="auto"/>
        <w:left w:val="none" w:sz="0" w:space="0" w:color="auto"/>
        <w:bottom w:val="none" w:sz="0" w:space="0" w:color="auto"/>
        <w:right w:val="none" w:sz="0" w:space="0" w:color="auto"/>
      </w:divBdr>
      <w:divsChild>
        <w:div w:id="248775780">
          <w:marLeft w:val="0"/>
          <w:marRight w:val="0"/>
          <w:marTop w:val="0"/>
          <w:marBottom w:val="0"/>
          <w:divBdr>
            <w:top w:val="none" w:sz="0" w:space="0" w:color="auto"/>
            <w:left w:val="none" w:sz="0" w:space="0" w:color="auto"/>
            <w:bottom w:val="none" w:sz="0" w:space="0" w:color="auto"/>
            <w:right w:val="none" w:sz="0" w:space="0" w:color="auto"/>
          </w:divBdr>
        </w:div>
      </w:divsChild>
    </w:div>
    <w:div w:id="23797387">
      <w:bodyDiv w:val="1"/>
      <w:marLeft w:val="0"/>
      <w:marRight w:val="0"/>
      <w:marTop w:val="0"/>
      <w:marBottom w:val="0"/>
      <w:divBdr>
        <w:top w:val="none" w:sz="0" w:space="0" w:color="auto"/>
        <w:left w:val="none" w:sz="0" w:space="0" w:color="auto"/>
        <w:bottom w:val="none" w:sz="0" w:space="0" w:color="auto"/>
        <w:right w:val="none" w:sz="0" w:space="0" w:color="auto"/>
      </w:divBdr>
    </w:div>
    <w:div w:id="24214172">
      <w:bodyDiv w:val="1"/>
      <w:marLeft w:val="0"/>
      <w:marRight w:val="0"/>
      <w:marTop w:val="0"/>
      <w:marBottom w:val="0"/>
      <w:divBdr>
        <w:top w:val="none" w:sz="0" w:space="0" w:color="auto"/>
        <w:left w:val="none" w:sz="0" w:space="0" w:color="auto"/>
        <w:bottom w:val="none" w:sz="0" w:space="0" w:color="auto"/>
        <w:right w:val="none" w:sz="0" w:space="0" w:color="auto"/>
      </w:divBdr>
      <w:divsChild>
        <w:div w:id="1713386122">
          <w:marLeft w:val="0"/>
          <w:marRight w:val="0"/>
          <w:marTop w:val="0"/>
          <w:marBottom w:val="0"/>
          <w:divBdr>
            <w:top w:val="none" w:sz="0" w:space="0" w:color="auto"/>
            <w:left w:val="none" w:sz="0" w:space="0" w:color="auto"/>
            <w:bottom w:val="none" w:sz="0" w:space="0" w:color="auto"/>
            <w:right w:val="none" w:sz="0" w:space="0" w:color="auto"/>
          </w:divBdr>
        </w:div>
      </w:divsChild>
    </w:div>
    <w:div w:id="133184676">
      <w:bodyDiv w:val="1"/>
      <w:marLeft w:val="0"/>
      <w:marRight w:val="0"/>
      <w:marTop w:val="0"/>
      <w:marBottom w:val="0"/>
      <w:divBdr>
        <w:top w:val="none" w:sz="0" w:space="0" w:color="auto"/>
        <w:left w:val="none" w:sz="0" w:space="0" w:color="auto"/>
        <w:bottom w:val="none" w:sz="0" w:space="0" w:color="auto"/>
        <w:right w:val="none" w:sz="0" w:space="0" w:color="auto"/>
      </w:divBdr>
      <w:divsChild>
        <w:div w:id="1503353499">
          <w:marLeft w:val="0"/>
          <w:marRight w:val="0"/>
          <w:marTop w:val="0"/>
          <w:marBottom w:val="0"/>
          <w:divBdr>
            <w:top w:val="none" w:sz="0" w:space="0" w:color="auto"/>
            <w:left w:val="none" w:sz="0" w:space="0" w:color="auto"/>
            <w:bottom w:val="none" w:sz="0" w:space="0" w:color="auto"/>
            <w:right w:val="none" w:sz="0" w:space="0" w:color="auto"/>
          </w:divBdr>
        </w:div>
      </w:divsChild>
    </w:div>
    <w:div w:id="138159197">
      <w:bodyDiv w:val="1"/>
      <w:marLeft w:val="0"/>
      <w:marRight w:val="0"/>
      <w:marTop w:val="0"/>
      <w:marBottom w:val="0"/>
      <w:divBdr>
        <w:top w:val="none" w:sz="0" w:space="0" w:color="auto"/>
        <w:left w:val="none" w:sz="0" w:space="0" w:color="auto"/>
        <w:bottom w:val="none" w:sz="0" w:space="0" w:color="auto"/>
        <w:right w:val="none" w:sz="0" w:space="0" w:color="auto"/>
      </w:divBdr>
    </w:div>
    <w:div w:id="205531622">
      <w:bodyDiv w:val="1"/>
      <w:marLeft w:val="0"/>
      <w:marRight w:val="0"/>
      <w:marTop w:val="0"/>
      <w:marBottom w:val="0"/>
      <w:divBdr>
        <w:top w:val="none" w:sz="0" w:space="0" w:color="auto"/>
        <w:left w:val="none" w:sz="0" w:space="0" w:color="auto"/>
        <w:bottom w:val="none" w:sz="0" w:space="0" w:color="auto"/>
        <w:right w:val="none" w:sz="0" w:space="0" w:color="auto"/>
      </w:divBdr>
    </w:div>
    <w:div w:id="252134706">
      <w:bodyDiv w:val="1"/>
      <w:marLeft w:val="0"/>
      <w:marRight w:val="0"/>
      <w:marTop w:val="0"/>
      <w:marBottom w:val="0"/>
      <w:divBdr>
        <w:top w:val="none" w:sz="0" w:space="0" w:color="auto"/>
        <w:left w:val="none" w:sz="0" w:space="0" w:color="auto"/>
        <w:bottom w:val="none" w:sz="0" w:space="0" w:color="auto"/>
        <w:right w:val="none" w:sz="0" w:space="0" w:color="auto"/>
      </w:divBdr>
    </w:div>
    <w:div w:id="253559636">
      <w:bodyDiv w:val="1"/>
      <w:marLeft w:val="0"/>
      <w:marRight w:val="0"/>
      <w:marTop w:val="0"/>
      <w:marBottom w:val="0"/>
      <w:divBdr>
        <w:top w:val="none" w:sz="0" w:space="0" w:color="auto"/>
        <w:left w:val="none" w:sz="0" w:space="0" w:color="auto"/>
        <w:bottom w:val="none" w:sz="0" w:space="0" w:color="auto"/>
        <w:right w:val="none" w:sz="0" w:space="0" w:color="auto"/>
      </w:divBdr>
    </w:div>
    <w:div w:id="286543698">
      <w:bodyDiv w:val="1"/>
      <w:marLeft w:val="0"/>
      <w:marRight w:val="0"/>
      <w:marTop w:val="0"/>
      <w:marBottom w:val="0"/>
      <w:divBdr>
        <w:top w:val="none" w:sz="0" w:space="0" w:color="auto"/>
        <w:left w:val="none" w:sz="0" w:space="0" w:color="auto"/>
        <w:bottom w:val="none" w:sz="0" w:space="0" w:color="auto"/>
        <w:right w:val="none" w:sz="0" w:space="0" w:color="auto"/>
      </w:divBdr>
    </w:div>
    <w:div w:id="289673478">
      <w:bodyDiv w:val="1"/>
      <w:marLeft w:val="0"/>
      <w:marRight w:val="0"/>
      <w:marTop w:val="0"/>
      <w:marBottom w:val="0"/>
      <w:divBdr>
        <w:top w:val="none" w:sz="0" w:space="0" w:color="auto"/>
        <w:left w:val="none" w:sz="0" w:space="0" w:color="auto"/>
        <w:bottom w:val="none" w:sz="0" w:space="0" w:color="auto"/>
        <w:right w:val="none" w:sz="0" w:space="0" w:color="auto"/>
      </w:divBdr>
      <w:divsChild>
        <w:div w:id="1134559703">
          <w:marLeft w:val="0"/>
          <w:marRight w:val="0"/>
          <w:marTop w:val="0"/>
          <w:marBottom w:val="0"/>
          <w:divBdr>
            <w:top w:val="none" w:sz="0" w:space="0" w:color="auto"/>
            <w:left w:val="none" w:sz="0" w:space="0" w:color="auto"/>
            <w:bottom w:val="none" w:sz="0" w:space="0" w:color="auto"/>
            <w:right w:val="none" w:sz="0" w:space="0" w:color="auto"/>
          </w:divBdr>
        </w:div>
      </w:divsChild>
    </w:div>
    <w:div w:id="312955541">
      <w:bodyDiv w:val="1"/>
      <w:marLeft w:val="0"/>
      <w:marRight w:val="0"/>
      <w:marTop w:val="0"/>
      <w:marBottom w:val="0"/>
      <w:divBdr>
        <w:top w:val="none" w:sz="0" w:space="0" w:color="auto"/>
        <w:left w:val="none" w:sz="0" w:space="0" w:color="auto"/>
        <w:bottom w:val="none" w:sz="0" w:space="0" w:color="auto"/>
        <w:right w:val="none" w:sz="0" w:space="0" w:color="auto"/>
      </w:divBdr>
    </w:div>
    <w:div w:id="332338464">
      <w:bodyDiv w:val="1"/>
      <w:marLeft w:val="0"/>
      <w:marRight w:val="0"/>
      <w:marTop w:val="0"/>
      <w:marBottom w:val="0"/>
      <w:divBdr>
        <w:top w:val="none" w:sz="0" w:space="0" w:color="auto"/>
        <w:left w:val="none" w:sz="0" w:space="0" w:color="auto"/>
        <w:bottom w:val="none" w:sz="0" w:space="0" w:color="auto"/>
        <w:right w:val="none" w:sz="0" w:space="0" w:color="auto"/>
      </w:divBdr>
      <w:divsChild>
        <w:div w:id="1191529157">
          <w:marLeft w:val="0"/>
          <w:marRight w:val="0"/>
          <w:marTop w:val="0"/>
          <w:marBottom w:val="0"/>
          <w:divBdr>
            <w:top w:val="none" w:sz="0" w:space="0" w:color="auto"/>
            <w:left w:val="none" w:sz="0" w:space="0" w:color="auto"/>
            <w:bottom w:val="none" w:sz="0" w:space="0" w:color="auto"/>
            <w:right w:val="none" w:sz="0" w:space="0" w:color="auto"/>
          </w:divBdr>
        </w:div>
      </w:divsChild>
    </w:div>
    <w:div w:id="419060305">
      <w:bodyDiv w:val="1"/>
      <w:marLeft w:val="0"/>
      <w:marRight w:val="0"/>
      <w:marTop w:val="0"/>
      <w:marBottom w:val="0"/>
      <w:divBdr>
        <w:top w:val="none" w:sz="0" w:space="0" w:color="auto"/>
        <w:left w:val="none" w:sz="0" w:space="0" w:color="auto"/>
        <w:bottom w:val="none" w:sz="0" w:space="0" w:color="auto"/>
        <w:right w:val="none" w:sz="0" w:space="0" w:color="auto"/>
      </w:divBdr>
      <w:divsChild>
        <w:div w:id="1849636942">
          <w:marLeft w:val="0"/>
          <w:marRight w:val="0"/>
          <w:marTop w:val="0"/>
          <w:marBottom w:val="0"/>
          <w:divBdr>
            <w:top w:val="none" w:sz="0" w:space="0" w:color="auto"/>
            <w:left w:val="none" w:sz="0" w:space="0" w:color="auto"/>
            <w:bottom w:val="none" w:sz="0" w:space="0" w:color="auto"/>
            <w:right w:val="none" w:sz="0" w:space="0" w:color="auto"/>
          </w:divBdr>
        </w:div>
      </w:divsChild>
    </w:div>
    <w:div w:id="422847715">
      <w:bodyDiv w:val="1"/>
      <w:marLeft w:val="0"/>
      <w:marRight w:val="0"/>
      <w:marTop w:val="0"/>
      <w:marBottom w:val="0"/>
      <w:divBdr>
        <w:top w:val="none" w:sz="0" w:space="0" w:color="auto"/>
        <w:left w:val="none" w:sz="0" w:space="0" w:color="auto"/>
        <w:bottom w:val="none" w:sz="0" w:space="0" w:color="auto"/>
        <w:right w:val="none" w:sz="0" w:space="0" w:color="auto"/>
      </w:divBdr>
      <w:divsChild>
        <w:div w:id="1268124653">
          <w:marLeft w:val="0"/>
          <w:marRight w:val="0"/>
          <w:marTop w:val="0"/>
          <w:marBottom w:val="0"/>
          <w:divBdr>
            <w:top w:val="none" w:sz="0" w:space="0" w:color="auto"/>
            <w:left w:val="none" w:sz="0" w:space="0" w:color="auto"/>
            <w:bottom w:val="none" w:sz="0" w:space="0" w:color="auto"/>
            <w:right w:val="none" w:sz="0" w:space="0" w:color="auto"/>
          </w:divBdr>
          <w:divsChild>
            <w:div w:id="544604279">
              <w:marLeft w:val="0"/>
              <w:marRight w:val="0"/>
              <w:marTop w:val="0"/>
              <w:marBottom w:val="0"/>
              <w:divBdr>
                <w:top w:val="none" w:sz="0" w:space="0" w:color="auto"/>
                <w:left w:val="none" w:sz="0" w:space="0" w:color="auto"/>
                <w:bottom w:val="none" w:sz="0" w:space="0" w:color="auto"/>
                <w:right w:val="none" w:sz="0" w:space="0" w:color="auto"/>
              </w:divBdr>
              <w:divsChild>
                <w:div w:id="762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5283">
      <w:bodyDiv w:val="1"/>
      <w:marLeft w:val="0"/>
      <w:marRight w:val="0"/>
      <w:marTop w:val="0"/>
      <w:marBottom w:val="0"/>
      <w:divBdr>
        <w:top w:val="none" w:sz="0" w:space="0" w:color="auto"/>
        <w:left w:val="none" w:sz="0" w:space="0" w:color="auto"/>
        <w:bottom w:val="none" w:sz="0" w:space="0" w:color="auto"/>
        <w:right w:val="none" w:sz="0" w:space="0" w:color="auto"/>
      </w:divBdr>
      <w:divsChild>
        <w:div w:id="402996799">
          <w:marLeft w:val="0"/>
          <w:marRight w:val="0"/>
          <w:marTop w:val="0"/>
          <w:marBottom w:val="0"/>
          <w:divBdr>
            <w:top w:val="none" w:sz="0" w:space="0" w:color="auto"/>
            <w:left w:val="none" w:sz="0" w:space="0" w:color="auto"/>
            <w:bottom w:val="none" w:sz="0" w:space="0" w:color="auto"/>
            <w:right w:val="none" w:sz="0" w:space="0" w:color="auto"/>
          </w:divBdr>
        </w:div>
      </w:divsChild>
    </w:div>
    <w:div w:id="430589574">
      <w:bodyDiv w:val="1"/>
      <w:marLeft w:val="0"/>
      <w:marRight w:val="0"/>
      <w:marTop w:val="0"/>
      <w:marBottom w:val="0"/>
      <w:divBdr>
        <w:top w:val="none" w:sz="0" w:space="0" w:color="auto"/>
        <w:left w:val="none" w:sz="0" w:space="0" w:color="auto"/>
        <w:bottom w:val="none" w:sz="0" w:space="0" w:color="auto"/>
        <w:right w:val="none" w:sz="0" w:space="0" w:color="auto"/>
      </w:divBdr>
      <w:divsChild>
        <w:div w:id="472790364">
          <w:marLeft w:val="0"/>
          <w:marRight w:val="0"/>
          <w:marTop w:val="0"/>
          <w:marBottom w:val="0"/>
          <w:divBdr>
            <w:top w:val="none" w:sz="0" w:space="0" w:color="auto"/>
            <w:left w:val="none" w:sz="0" w:space="0" w:color="auto"/>
            <w:bottom w:val="none" w:sz="0" w:space="0" w:color="auto"/>
            <w:right w:val="none" w:sz="0" w:space="0" w:color="auto"/>
          </w:divBdr>
        </w:div>
      </w:divsChild>
    </w:div>
    <w:div w:id="449788396">
      <w:bodyDiv w:val="1"/>
      <w:marLeft w:val="0"/>
      <w:marRight w:val="0"/>
      <w:marTop w:val="0"/>
      <w:marBottom w:val="0"/>
      <w:divBdr>
        <w:top w:val="none" w:sz="0" w:space="0" w:color="auto"/>
        <w:left w:val="none" w:sz="0" w:space="0" w:color="auto"/>
        <w:bottom w:val="none" w:sz="0" w:space="0" w:color="auto"/>
        <w:right w:val="none" w:sz="0" w:space="0" w:color="auto"/>
      </w:divBdr>
    </w:div>
    <w:div w:id="474297414">
      <w:bodyDiv w:val="1"/>
      <w:marLeft w:val="0"/>
      <w:marRight w:val="0"/>
      <w:marTop w:val="0"/>
      <w:marBottom w:val="0"/>
      <w:divBdr>
        <w:top w:val="none" w:sz="0" w:space="0" w:color="auto"/>
        <w:left w:val="none" w:sz="0" w:space="0" w:color="auto"/>
        <w:bottom w:val="none" w:sz="0" w:space="0" w:color="auto"/>
        <w:right w:val="none" w:sz="0" w:space="0" w:color="auto"/>
      </w:divBdr>
      <w:divsChild>
        <w:div w:id="748966588">
          <w:marLeft w:val="0"/>
          <w:marRight w:val="0"/>
          <w:marTop w:val="0"/>
          <w:marBottom w:val="0"/>
          <w:divBdr>
            <w:top w:val="none" w:sz="0" w:space="0" w:color="auto"/>
            <w:left w:val="none" w:sz="0" w:space="0" w:color="auto"/>
            <w:bottom w:val="none" w:sz="0" w:space="0" w:color="auto"/>
            <w:right w:val="none" w:sz="0" w:space="0" w:color="auto"/>
          </w:divBdr>
        </w:div>
      </w:divsChild>
    </w:div>
    <w:div w:id="478108091">
      <w:bodyDiv w:val="1"/>
      <w:marLeft w:val="0"/>
      <w:marRight w:val="0"/>
      <w:marTop w:val="0"/>
      <w:marBottom w:val="0"/>
      <w:divBdr>
        <w:top w:val="none" w:sz="0" w:space="0" w:color="auto"/>
        <w:left w:val="none" w:sz="0" w:space="0" w:color="auto"/>
        <w:bottom w:val="none" w:sz="0" w:space="0" w:color="auto"/>
        <w:right w:val="none" w:sz="0" w:space="0" w:color="auto"/>
      </w:divBdr>
    </w:div>
    <w:div w:id="480124266">
      <w:bodyDiv w:val="1"/>
      <w:marLeft w:val="0"/>
      <w:marRight w:val="0"/>
      <w:marTop w:val="0"/>
      <w:marBottom w:val="0"/>
      <w:divBdr>
        <w:top w:val="none" w:sz="0" w:space="0" w:color="auto"/>
        <w:left w:val="none" w:sz="0" w:space="0" w:color="auto"/>
        <w:bottom w:val="none" w:sz="0" w:space="0" w:color="auto"/>
        <w:right w:val="none" w:sz="0" w:space="0" w:color="auto"/>
      </w:divBdr>
    </w:div>
    <w:div w:id="597754061">
      <w:bodyDiv w:val="1"/>
      <w:marLeft w:val="0"/>
      <w:marRight w:val="0"/>
      <w:marTop w:val="0"/>
      <w:marBottom w:val="0"/>
      <w:divBdr>
        <w:top w:val="none" w:sz="0" w:space="0" w:color="auto"/>
        <w:left w:val="none" w:sz="0" w:space="0" w:color="auto"/>
        <w:bottom w:val="none" w:sz="0" w:space="0" w:color="auto"/>
        <w:right w:val="none" w:sz="0" w:space="0" w:color="auto"/>
      </w:divBdr>
    </w:div>
    <w:div w:id="598875808">
      <w:bodyDiv w:val="1"/>
      <w:marLeft w:val="0"/>
      <w:marRight w:val="0"/>
      <w:marTop w:val="0"/>
      <w:marBottom w:val="0"/>
      <w:divBdr>
        <w:top w:val="none" w:sz="0" w:space="0" w:color="auto"/>
        <w:left w:val="none" w:sz="0" w:space="0" w:color="auto"/>
        <w:bottom w:val="none" w:sz="0" w:space="0" w:color="auto"/>
        <w:right w:val="none" w:sz="0" w:space="0" w:color="auto"/>
      </w:divBdr>
      <w:divsChild>
        <w:div w:id="1675261394">
          <w:marLeft w:val="0"/>
          <w:marRight w:val="0"/>
          <w:marTop w:val="0"/>
          <w:marBottom w:val="0"/>
          <w:divBdr>
            <w:top w:val="none" w:sz="0" w:space="0" w:color="auto"/>
            <w:left w:val="none" w:sz="0" w:space="0" w:color="auto"/>
            <w:bottom w:val="none" w:sz="0" w:space="0" w:color="auto"/>
            <w:right w:val="none" w:sz="0" w:space="0" w:color="auto"/>
          </w:divBdr>
        </w:div>
      </w:divsChild>
    </w:div>
    <w:div w:id="600797478">
      <w:bodyDiv w:val="1"/>
      <w:marLeft w:val="0"/>
      <w:marRight w:val="0"/>
      <w:marTop w:val="0"/>
      <w:marBottom w:val="0"/>
      <w:divBdr>
        <w:top w:val="none" w:sz="0" w:space="0" w:color="auto"/>
        <w:left w:val="none" w:sz="0" w:space="0" w:color="auto"/>
        <w:bottom w:val="none" w:sz="0" w:space="0" w:color="auto"/>
        <w:right w:val="none" w:sz="0" w:space="0" w:color="auto"/>
      </w:divBdr>
      <w:divsChild>
        <w:div w:id="222184257">
          <w:marLeft w:val="0"/>
          <w:marRight w:val="0"/>
          <w:marTop w:val="0"/>
          <w:marBottom w:val="0"/>
          <w:divBdr>
            <w:top w:val="none" w:sz="0" w:space="0" w:color="auto"/>
            <w:left w:val="none" w:sz="0" w:space="0" w:color="auto"/>
            <w:bottom w:val="none" w:sz="0" w:space="0" w:color="auto"/>
            <w:right w:val="none" w:sz="0" w:space="0" w:color="auto"/>
          </w:divBdr>
        </w:div>
      </w:divsChild>
    </w:div>
    <w:div w:id="625234112">
      <w:bodyDiv w:val="1"/>
      <w:marLeft w:val="0"/>
      <w:marRight w:val="0"/>
      <w:marTop w:val="0"/>
      <w:marBottom w:val="0"/>
      <w:divBdr>
        <w:top w:val="none" w:sz="0" w:space="0" w:color="auto"/>
        <w:left w:val="none" w:sz="0" w:space="0" w:color="auto"/>
        <w:bottom w:val="none" w:sz="0" w:space="0" w:color="auto"/>
        <w:right w:val="none" w:sz="0" w:space="0" w:color="auto"/>
      </w:divBdr>
      <w:divsChild>
        <w:div w:id="1373263072">
          <w:marLeft w:val="0"/>
          <w:marRight w:val="0"/>
          <w:marTop w:val="0"/>
          <w:marBottom w:val="0"/>
          <w:divBdr>
            <w:top w:val="none" w:sz="0" w:space="0" w:color="auto"/>
            <w:left w:val="none" w:sz="0" w:space="0" w:color="auto"/>
            <w:bottom w:val="none" w:sz="0" w:space="0" w:color="auto"/>
            <w:right w:val="none" w:sz="0" w:space="0" w:color="auto"/>
          </w:divBdr>
        </w:div>
      </w:divsChild>
    </w:div>
    <w:div w:id="648903414">
      <w:bodyDiv w:val="1"/>
      <w:marLeft w:val="0"/>
      <w:marRight w:val="0"/>
      <w:marTop w:val="0"/>
      <w:marBottom w:val="0"/>
      <w:divBdr>
        <w:top w:val="none" w:sz="0" w:space="0" w:color="auto"/>
        <w:left w:val="none" w:sz="0" w:space="0" w:color="auto"/>
        <w:bottom w:val="none" w:sz="0" w:space="0" w:color="auto"/>
        <w:right w:val="none" w:sz="0" w:space="0" w:color="auto"/>
      </w:divBdr>
      <w:divsChild>
        <w:div w:id="2080246652">
          <w:marLeft w:val="0"/>
          <w:marRight w:val="0"/>
          <w:marTop w:val="0"/>
          <w:marBottom w:val="0"/>
          <w:divBdr>
            <w:top w:val="none" w:sz="0" w:space="0" w:color="auto"/>
            <w:left w:val="none" w:sz="0" w:space="0" w:color="auto"/>
            <w:bottom w:val="none" w:sz="0" w:space="0" w:color="auto"/>
            <w:right w:val="none" w:sz="0" w:space="0" w:color="auto"/>
          </w:divBdr>
        </w:div>
      </w:divsChild>
    </w:div>
    <w:div w:id="660700643">
      <w:bodyDiv w:val="1"/>
      <w:marLeft w:val="0"/>
      <w:marRight w:val="0"/>
      <w:marTop w:val="0"/>
      <w:marBottom w:val="0"/>
      <w:divBdr>
        <w:top w:val="none" w:sz="0" w:space="0" w:color="auto"/>
        <w:left w:val="none" w:sz="0" w:space="0" w:color="auto"/>
        <w:bottom w:val="none" w:sz="0" w:space="0" w:color="auto"/>
        <w:right w:val="none" w:sz="0" w:space="0" w:color="auto"/>
      </w:divBdr>
      <w:divsChild>
        <w:div w:id="712778999">
          <w:marLeft w:val="0"/>
          <w:marRight w:val="0"/>
          <w:marTop w:val="0"/>
          <w:marBottom w:val="0"/>
          <w:divBdr>
            <w:top w:val="none" w:sz="0" w:space="0" w:color="auto"/>
            <w:left w:val="none" w:sz="0" w:space="0" w:color="auto"/>
            <w:bottom w:val="none" w:sz="0" w:space="0" w:color="auto"/>
            <w:right w:val="none" w:sz="0" w:space="0" w:color="auto"/>
          </w:divBdr>
        </w:div>
      </w:divsChild>
    </w:div>
    <w:div w:id="666052911">
      <w:bodyDiv w:val="1"/>
      <w:marLeft w:val="0"/>
      <w:marRight w:val="0"/>
      <w:marTop w:val="0"/>
      <w:marBottom w:val="0"/>
      <w:divBdr>
        <w:top w:val="none" w:sz="0" w:space="0" w:color="auto"/>
        <w:left w:val="none" w:sz="0" w:space="0" w:color="auto"/>
        <w:bottom w:val="none" w:sz="0" w:space="0" w:color="auto"/>
        <w:right w:val="none" w:sz="0" w:space="0" w:color="auto"/>
      </w:divBdr>
      <w:divsChild>
        <w:div w:id="1990210031">
          <w:marLeft w:val="0"/>
          <w:marRight w:val="0"/>
          <w:marTop w:val="0"/>
          <w:marBottom w:val="0"/>
          <w:divBdr>
            <w:top w:val="none" w:sz="0" w:space="0" w:color="auto"/>
            <w:left w:val="none" w:sz="0" w:space="0" w:color="auto"/>
            <w:bottom w:val="none" w:sz="0" w:space="0" w:color="auto"/>
            <w:right w:val="none" w:sz="0" w:space="0" w:color="auto"/>
          </w:divBdr>
        </w:div>
      </w:divsChild>
    </w:div>
    <w:div w:id="691883541">
      <w:bodyDiv w:val="1"/>
      <w:marLeft w:val="0"/>
      <w:marRight w:val="0"/>
      <w:marTop w:val="0"/>
      <w:marBottom w:val="0"/>
      <w:divBdr>
        <w:top w:val="none" w:sz="0" w:space="0" w:color="auto"/>
        <w:left w:val="none" w:sz="0" w:space="0" w:color="auto"/>
        <w:bottom w:val="none" w:sz="0" w:space="0" w:color="auto"/>
        <w:right w:val="none" w:sz="0" w:space="0" w:color="auto"/>
      </w:divBdr>
      <w:divsChild>
        <w:div w:id="1567648800">
          <w:marLeft w:val="0"/>
          <w:marRight w:val="0"/>
          <w:marTop w:val="0"/>
          <w:marBottom w:val="0"/>
          <w:divBdr>
            <w:top w:val="none" w:sz="0" w:space="0" w:color="auto"/>
            <w:left w:val="none" w:sz="0" w:space="0" w:color="auto"/>
            <w:bottom w:val="none" w:sz="0" w:space="0" w:color="auto"/>
            <w:right w:val="none" w:sz="0" w:space="0" w:color="auto"/>
          </w:divBdr>
        </w:div>
      </w:divsChild>
    </w:div>
    <w:div w:id="706493161">
      <w:bodyDiv w:val="1"/>
      <w:marLeft w:val="0"/>
      <w:marRight w:val="0"/>
      <w:marTop w:val="0"/>
      <w:marBottom w:val="0"/>
      <w:divBdr>
        <w:top w:val="none" w:sz="0" w:space="0" w:color="auto"/>
        <w:left w:val="none" w:sz="0" w:space="0" w:color="auto"/>
        <w:bottom w:val="none" w:sz="0" w:space="0" w:color="auto"/>
        <w:right w:val="none" w:sz="0" w:space="0" w:color="auto"/>
      </w:divBdr>
      <w:divsChild>
        <w:div w:id="1971596212">
          <w:marLeft w:val="0"/>
          <w:marRight w:val="0"/>
          <w:marTop w:val="0"/>
          <w:marBottom w:val="0"/>
          <w:divBdr>
            <w:top w:val="none" w:sz="0" w:space="0" w:color="auto"/>
            <w:left w:val="none" w:sz="0" w:space="0" w:color="auto"/>
            <w:bottom w:val="none" w:sz="0" w:space="0" w:color="auto"/>
            <w:right w:val="none" w:sz="0" w:space="0" w:color="auto"/>
          </w:divBdr>
        </w:div>
      </w:divsChild>
    </w:div>
    <w:div w:id="712271098">
      <w:bodyDiv w:val="1"/>
      <w:marLeft w:val="0"/>
      <w:marRight w:val="0"/>
      <w:marTop w:val="0"/>
      <w:marBottom w:val="0"/>
      <w:divBdr>
        <w:top w:val="none" w:sz="0" w:space="0" w:color="auto"/>
        <w:left w:val="none" w:sz="0" w:space="0" w:color="auto"/>
        <w:bottom w:val="none" w:sz="0" w:space="0" w:color="auto"/>
        <w:right w:val="none" w:sz="0" w:space="0" w:color="auto"/>
      </w:divBdr>
      <w:divsChild>
        <w:div w:id="286470639">
          <w:marLeft w:val="0"/>
          <w:marRight w:val="0"/>
          <w:marTop w:val="0"/>
          <w:marBottom w:val="0"/>
          <w:divBdr>
            <w:top w:val="none" w:sz="0" w:space="0" w:color="auto"/>
            <w:left w:val="none" w:sz="0" w:space="0" w:color="auto"/>
            <w:bottom w:val="none" w:sz="0" w:space="0" w:color="auto"/>
            <w:right w:val="none" w:sz="0" w:space="0" w:color="auto"/>
          </w:divBdr>
        </w:div>
      </w:divsChild>
    </w:div>
    <w:div w:id="796072226">
      <w:bodyDiv w:val="1"/>
      <w:marLeft w:val="0"/>
      <w:marRight w:val="0"/>
      <w:marTop w:val="0"/>
      <w:marBottom w:val="0"/>
      <w:divBdr>
        <w:top w:val="none" w:sz="0" w:space="0" w:color="auto"/>
        <w:left w:val="none" w:sz="0" w:space="0" w:color="auto"/>
        <w:bottom w:val="none" w:sz="0" w:space="0" w:color="auto"/>
        <w:right w:val="none" w:sz="0" w:space="0" w:color="auto"/>
      </w:divBdr>
      <w:divsChild>
        <w:div w:id="491456313">
          <w:marLeft w:val="0"/>
          <w:marRight w:val="0"/>
          <w:marTop w:val="0"/>
          <w:marBottom w:val="0"/>
          <w:divBdr>
            <w:top w:val="none" w:sz="0" w:space="0" w:color="auto"/>
            <w:left w:val="none" w:sz="0" w:space="0" w:color="auto"/>
            <w:bottom w:val="none" w:sz="0" w:space="0" w:color="auto"/>
            <w:right w:val="none" w:sz="0" w:space="0" w:color="auto"/>
          </w:divBdr>
          <w:divsChild>
            <w:div w:id="478963363">
              <w:marLeft w:val="0"/>
              <w:marRight w:val="0"/>
              <w:marTop w:val="0"/>
              <w:marBottom w:val="0"/>
              <w:divBdr>
                <w:top w:val="none" w:sz="0" w:space="0" w:color="auto"/>
                <w:left w:val="none" w:sz="0" w:space="0" w:color="auto"/>
                <w:bottom w:val="none" w:sz="0" w:space="0" w:color="auto"/>
                <w:right w:val="none" w:sz="0" w:space="0" w:color="auto"/>
              </w:divBdr>
              <w:divsChild>
                <w:div w:id="12184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0826">
      <w:bodyDiv w:val="1"/>
      <w:marLeft w:val="0"/>
      <w:marRight w:val="0"/>
      <w:marTop w:val="0"/>
      <w:marBottom w:val="0"/>
      <w:divBdr>
        <w:top w:val="none" w:sz="0" w:space="0" w:color="auto"/>
        <w:left w:val="none" w:sz="0" w:space="0" w:color="auto"/>
        <w:bottom w:val="none" w:sz="0" w:space="0" w:color="auto"/>
        <w:right w:val="none" w:sz="0" w:space="0" w:color="auto"/>
      </w:divBdr>
      <w:divsChild>
        <w:div w:id="296961023">
          <w:marLeft w:val="0"/>
          <w:marRight w:val="0"/>
          <w:marTop w:val="0"/>
          <w:marBottom w:val="0"/>
          <w:divBdr>
            <w:top w:val="none" w:sz="0" w:space="0" w:color="auto"/>
            <w:left w:val="none" w:sz="0" w:space="0" w:color="auto"/>
            <w:bottom w:val="none" w:sz="0" w:space="0" w:color="auto"/>
            <w:right w:val="none" w:sz="0" w:space="0" w:color="auto"/>
          </w:divBdr>
        </w:div>
      </w:divsChild>
    </w:div>
    <w:div w:id="855385456">
      <w:bodyDiv w:val="1"/>
      <w:marLeft w:val="0"/>
      <w:marRight w:val="0"/>
      <w:marTop w:val="0"/>
      <w:marBottom w:val="0"/>
      <w:divBdr>
        <w:top w:val="none" w:sz="0" w:space="0" w:color="auto"/>
        <w:left w:val="none" w:sz="0" w:space="0" w:color="auto"/>
        <w:bottom w:val="none" w:sz="0" w:space="0" w:color="auto"/>
        <w:right w:val="none" w:sz="0" w:space="0" w:color="auto"/>
      </w:divBdr>
      <w:divsChild>
        <w:div w:id="1329480650">
          <w:marLeft w:val="0"/>
          <w:marRight w:val="0"/>
          <w:marTop w:val="0"/>
          <w:marBottom w:val="0"/>
          <w:divBdr>
            <w:top w:val="none" w:sz="0" w:space="0" w:color="auto"/>
            <w:left w:val="none" w:sz="0" w:space="0" w:color="auto"/>
            <w:bottom w:val="none" w:sz="0" w:space="0" w:color="auto"/>
            <w:right w:val="none" w:sz="0" w:space="0" w:color="auto"/>
          </w:divBdr>
        </w:div>
      </w:divsChild>
    </w:div>
    <w:div w:id="904334749">
      <w:bodyDiv w:val="1"/>
      <w:marLeft w:val="0"/>
      <w:marRight w:val="0"/>
      <w:marTop w:val="0"/>
      <w:marBottom w:val="0"/>
      <w:divBdr>
        <w:top w:val="none" w:sz="0" w:space="0" w:color="auto"/>
        <w:left w:val="none" w:sz="0" w:space="0" w:color="auto"/>
        <w:bottom w:val="none" w:sz="0" w:space="0" w:color="auto"/>
        <w:right w:val="none" w:sz="0" w:space="0" w:color="auto"/>
      </w:divBdr>
      <w:divsChild>
        <w:div w:id="1552766957">
          <w:marLeft w:val="0"/>
          <w:marRight w:val="0"/>
          <w:marTop w:val="0"/>
          <w:marBottom w:val="0"/>
          <w:divBdr>
            <w:top w:val="none" w:sz="0" w:space="0" w:color="auto"/>
            <w:left w:val="none" w:sz="0" w:space="0" w:color="auto"/>
            <w:bottom w:val="none" w:sz="0" w:space="0" w:color="auto"/>
            <w:right w:val="none" w:sz="0" w:space="0" w:color="auto"/>
          </w:divBdr>
        </w:div>
      </w:divsChild>
    </w:div>
    <w:div w:id="915824995">
      <w:bodyDiv w:val="1"/>
      <w:marLeft w:val="0"/>
      <w:marRight w:val="0"/>
      <w:marTop w:val="0"/>
      <w:marBottom w:val="0"/>
      <w:divBdr>
        <w:top w:val="none" w:sz="0" w:space="0" w:color="auto"/>
        <w:left w:val="none" w:sz="0" w:space="0" w:color="auto"/>
        <w:bottom w:val="none" w:sz="0" w:space="0" w:color="auto"/>
        <w:right w:val="none" w:sz="0" w:space="0" w:color="auto"/>
      </w:divBdr>
      <w:divsChild>
        <w:div w:id="994721117">
          <w:marLeft w:val="0"/>
          <w:marRight w:val="0"/>
          <w:marTop w:val="0"/>
          <w:marBottom w:val="0"/>
          <w:divBdr>
            <w:top w:val="none" w:sz="0" w:space="0" w:color="auto"/>
            <w:left w:val="none" w:sz="0" w:space="0" w:color="auto"/>
            <w:bottom w:val="none" w:sz="0" w:space="0" w:color="auto"/>
            <w:right w:val="none" w:sz="0" w:space="0" w:color="auto"/>
          </w:divBdr>
        </w:div>
      </w:divsChild>
    </w:div>
    <w:div w:id="944070091">
      <w:bodyDiv w:val="1"/>
      <w:marLeft w:val="0"/>
      <w:marRight w:val="0"/>
      <w:marTop w:val="0"/>
      <w:marBottom w:val="0"/>
      <w:divBdr>
        <w:top w:val="none" w:sz="0" w:space="0" w:color="auto"/>
        <w:left w:val="none" w:sz="0" w:space="0" w:color="auto"/>
        <w:bottom w:val="none" w:sz="0" w:space="0" w:color="auto"/>
        <w:right w:val="none" w:sz="0" w:space="0" w:color="auto"/>
      </w:divBdr>
    </w:div>
    <w:div w:id="980842748">
      <w:bodyDiv w:val="1"/>
      <w:marLeft w:val="0"/>
      <w:marRight w:val="0"/>
      <w:marTop w:val="0"/>
      <w:marBottom w:val="0"/>
      <w:divBdr>
        <w:top w:val="none" w:sz="0" w:space="0" w:color="auto"/>
        <w:left w:val="none" w:sz="0" w:space="0" w:color="auto"/>
        <w:bottom w:val="none" w:sz="0" w:space="0" w:color="auto"/>
        <w:right w:val="none" w:sz="0" w:space="0" w:color="auto"/>
      </w:divBdr>
      <w:divsChild>
        <w:div w:id="1322852522">
          <w:marLeft w:val="0"/>
          <w:marRight w:val="0"/>
          <w:marTop w:val="0"/>
          <w:marBottom w:val="0"/>
          <w:divBdr>
            <w:top w:val="none" w:sz="0" w:space="0" w:color="auto"/>
            <w:left w:val="none" w:sz="0" w:space="0" w:color="auto"/>
            <w:bottom w:val="none" w:sz="0" w:space="0" w:color="auto"/>
            <w:right w:val="none" w:sz="0" w:space="0" w:color="auto"/>
          </w:divBdr>
        </w:div>
      </w:divsChild>
    </w:div>
    <w:div w:id="1021392674">
      <w:bodyDiv w:val="1"/>
      <w:marLeft w:val="0"/>
      <w:marRight w:val="0"/>
      <w:marTop w:val="0"/>
      <w:marBottom w:val="0"/>
      <w:divBdr>
        <w:top w:val="none" w:sz="0" w:space="0" w:color="auto"/>
        <w:left w:val="none" w:sz="0" w:space="0" w:color="auto"/>
        <w:bottom w:val="none" w:sz="0" w:space="0" w:color="auto"/>
        <w:right w:val="none" w:sz="0" w:space="0" w:color="auto"/>
      </w:divBdr>
      <w:divsChild>
        <w:div w:id="2067800054">
          <w:marLeft w:val="0"/>
          <w:marRight w:val="0"/>
          <w:marTop w:val="0"/>
          <w:marBottom w:val="0"/>
          <w:divBdr>
            <w:top w:val="none" w:sz="0" w:space="0" w:color="auto"/>
            <w:left w:val="none" w:sz="0" w:space="0" w:color="auto"/>
            <w:bottom w:val="none" w:sz="0" w:space="0" w:color="auto"/>
            <w:right w:val="none" w:sz="0" w:space="0" w:color="auto"/>
          </w:divBdr>
        </w:div>
      </w:divsChild>
    </w:div>
    <w:div w:id="1021903426">
      <w:bodyDiv w:val="1"/>
      <w:marLeft w:val="0"/>
      <w:marRight w:val="0"/>
      <w:marTop w:val="0"/>
      <w:marBottom w:val="0"/>
      <w:divBdr>
        <w:top w:val="none" w:sz="0" w:space="0" w:color="auto"/>
        <w:left w:val="none" w:sz="0" w:space="0" w:color="auto"/>
        <w:bottom w:val="none" w:sz="0" w:space="0" w:color="auto"/>
        <w:right w:val="none" w:sz="0" w:space="0" w:color="auto"/>
      </w:divBdr>
      <w:divsChild>
        <w:div w:id="1057514077">
          <w:marLeft w:val="0"/>
          <w:marRight w:val="0"/>
          <w:marTop w:val="0"/>
          <w:marBottom w:val="0"/>
          <w:divBdr>
            <w:top w:val="none" w:sz="0" w:space="0" w:color="auto"/>
            <w:left w:val="none" w:sz="0" w:space="0" w:color="auto"/>
            <w:bottom w:val="none" w:sz="0" w:space="0" w:color="auto"/>
            <w:right w:val="none" w:sz="0" w:space="0" w:color="auto"/>
          </w:divBdr>
        </w:div>
      </w:divsChild>
    </w:div>
    <w:div w:id="1073624071">
      <w:bodyDiv w:val="1"/>
      <w:marLeft w:val="0"/>
      <w:marRight w:val="0"/>
      <w:marTop w:val="0"/>
      <w:marBottom w:val="0"/>
      <w:divBdr>
        <w:top w:val="none" w:sz="0" w:space="0" w:color="auto"/>
        <w:left w:val="none" w:sz="0" w:space="0" w:color="auto"/>
        <w:bottom w:val="none" w:sz="0" w:space="0" w:color="auto"/>
        <w:right w:val="none" w:sz="0" w:space="0" w:color="auto"/>
      </w:divBdr>
      <w:divsChild>
        <w:div w:id="29234990">
          <w:marLeft w:val="0"/>
          <w:marRight w:val="0"/>
          <w:marTop w:val="0"/>
          <w:marBottom w:val="0"/>
          <w:divBdr>
            <w:top w:val="none" w:sz="0" w:space="0" w:color="auto"/>
            <w:left w:val="none" w:sz="0" w:space="0" w:color="auto"/>
            <w:bottom w:val="none" w:sz="0" w:space="0" w:color="auto"/>
            <w:right w:val="none" w:sz="0" w:space="0" w:color="auto"/>
          </w:divBdr>
        </w:div>
      </w:divsChild>
    </w:div>
    <w:div w:id="1090469609">
      <w:bodyDiv w:val="1"/>
      <w:marLeft w:val="0"/>
      <w:marRight w:val="0"/>
      <w:marTop w:val="0"/>
      <w:marBottom w:val="0"/>
      <w:divBdr>
        <w:top w:val="none" w:sz="0" w:space="0" w:color="auto"/>
        <w:left w:val="none" w:sz="0" w:space="0" w:color="auto"/>
        <w:bottom w:val="none" w:sz="0" w:space="0" w:color="auto"/>
        <w:right w:val="none" w:sz="0" w:space="0" w:color="auto"/>
      </w:divBdr>
    </w:div>
    <w:div w:id="1113862433">
      <w:bodyDiv w:val="1"/>
      <w:marLeft w:val="0"/>
      <w:marRight w:val="0"/>
      <w:marTop w:val="0"/>
      <w:marBottom w:val="0"/>
      <w:divBdr>
        <w:top w:val="none" w:sz="0" w:space="0" w:color="auto"/>
        <w:left w:val="none" w:sz="0" w:space="0" w:color="auto"/>
        <w:bottom w:val="none" w:sz="0" w:space="0" w:color="auto"/>
        <w:right w:val="none" w:sz="0" w:space="0" w:color="auto"/>
      </w:divBdr>
    </w:div>
    <w:div w:id="1141115163">
      <w:bodyDiv w:val="1"/>
      <w:marLeft w:val="0"/>
      <w:marRight w:val="0"/>
      <w:marTop w:val="0"/>
      <w:marBottom w:val="0"/>
      <w:divBdr>
        <w:top w:val="none" w:sz="0" w:space="0" w:color="auto"/>
        <w:left w:val="none" w:sz="0" w:space="0" w:color="auto"/>
        <w:bottom w:val="none" w:sz="0" w:space="0" w:color="auto"/>
        <w:right w:val="none" w:sz="0" w:space="0" w:color="auto"/>
      </w:divBdr>
    </w:div>
    <w:div w:id="1162546394">
      <w:bodyDiv w:val="1"/>
      <w:marLeft w:val="0"/>
      <w:marRight w:val="0"/>
      <w:marTop w:val="0"/>
      <w:marBottom w:val="0"/>
      <w:divBdr>
        <w:top w:val="none" w:sz="0" w:space="0" w:color="auto"/>
        <w:left w:val="none" w:sz="0" w:space="0" w:color="auto"/>
        <w:bottom w:val="none" w:sz="0" w:space="0" w:color="auto"/>
        <w:right w:val="none" w:sz="0" w:space="0" w:color="auto"/>
      </w:divBdr>
      <w:divsChild>
        <w:div w:id="1511989762">
          <w:marLeft w:val="0"/>
          <w:marRight w:val="0"/>
          <w:marTop w:val="0"/>
          <w:marBottom w:val="0"/>
          <w:divBdr>
            <w:top w:val="none" w:sz="0" w:space="0" w:color="auto"/>
            <w:left w:val="none" w:sz="0" w:space="0" w:color="auto"/>
            <w:bottom w:val="none" w:sz="0" w:space="0" w:color="auto"/>
            <w:right w:val="none" w:sz="0" w:space="0" w:color="auto"/>
          </w:divBdr>
        </w:div>
      </w:divsChild>
    </w:div>
    <w:div w:id="1164860703">
      <w:bodyDiv w:val="1"/>
      <w:marLeft w:val="0"/>
      <w:marRight w:val="0"/>
      <w:marTop w:val="0"/>
      <w:marBottom w:val="0"/>
      <w:divBdr>
        <w:top w:val="none" w:sz="0" w:space="0" w:color="auto"/>
        <w:left w:val="none" w:sz="0" w:space="0" w:color="auto"/>
        <w:bottom w:val="none" w:sz="0" w:space="0" w:color="auto"/>
        <w:right w:val="none" w:sz="0" w:space="0" w:color="auto"/>
      </w:divBdr>
      <w:divsChild>
        <w:div w:id="117652085">
          <w:marLeft w:val="0"/>
          <w:marRight w:val="0"/>
          <w:marTop w:val="0"/>
          <w:marBottom w:val="0"/>
          <w:divBdr>
            <w:top w:val="none" w:sz="0" w:space="0" w:color="auto"/>
            <w:left w:val="none" w:sz="0" w:space="0" w:color="auto"/>
            <w:bottom w:val="none" w:sz="0" w:space="0" w:color="auto"/>
            <w:right w:val="none" w:sz="0" w:space="0" w:color="auto"/>
          </w:divBdr>
        </w:div>
      </w:divsChild>
    </w:div>
    <w:div w:id="1209759914">
      <w:bodyDiv w:val="1"/>
      <w:marLeft w:val="0"/>
      <w:marRight w:val="0"/>
      <w:marTop w:val="0"/>
      <w:marBottom w:val="0"/>
      <w:divBdr>
        <w:top w:val="none" w:sz="0" w:space="0" w:color="auto"/>
        <w:left w:val="none" w:sz="0" w:space="0" w:color="auto"/>
        <w:bottom w:val="none" w:sz="0" w:space="0" w:color="auto"/>
        <w:right w:val="none" w:sz="0" w:space="0" w:color="auto"/>
      </w:divBdr>
      <w:divsChild>
        <w:div w:id="1972711980">
          <w:marLeft w:val="0"/>
          <w:marRight w:val="0"/>
          <w:marTop w:val="0"/>
          <w:marBottom w:val="0"/>
          <w:divBdr>
            <w:top w:val="none" w:sz="0" w:space="0" w:color="auto"/>
            <w:left w:val="none" w:sz="0" w:space="0" w:color="auto"/>
            <w:bottom w:val="none" w:sz="0" w:space="0" w:color="auto"/>
            <w:right w:val="none" w:sz="0" w:space="0" w:color="auto"/>
          </w:divBdr>
        </w:div>
      </w:divsChild>
    </w:div>
    <w:div w:id="1234968998">
      <w:bodyDiv w:val="1"/>
      <w:marLeft w:val="0"/>
      <w:marRight w:val="0"/>
      <w:marTop w:val="0"/>
      <w:marBottom w:val="0"/>
      <w:divBdr>
        <w:top w:val="none" w:sz="0" w:space="0" w:color="auto"/>
        <w:left w:val="none" w:sz="0" w:space="0" w:color="auto"/>
        <w:bottom w:val="none" w:sz="0" w:space="0" w:color="auto"/>
        <w:right w:val="none" w:sz="0" w:space="0" w:color="auto"/>
      </w:divBdr>
    </w:div>
    <w:div w:id="1259758017">
      <w:bodyDiv w:val="1"/>
      <w:marLeft w:val="0"/>
      <w:marRight w:val="0"/>
      <w:marTop w:val="0"/>
      <w:marBottom w:val="0"/>
      <w:divBdr>
        <w:top w:val="none" w:sz="0" w:space="0" w:color="auto"/>
        <w:left w:val="none" w:sz="0" w:space="0" w:color="auto"/>
        <w:bottom w:val="none" w:sz="0" w:space="0" w:color="auto"/>
        <w:right w:val="none" w:sz="0" w:space="0" w:color="auto"/>
      </w:divBdr>
      <w:divsChild>
        <w:div w:id="1616787802">
          <w:marLeft w:val="0"/>
          <w:marRight w:val="0"/>
          <w:marTop w:val="0"/>
          <w:marBottom w:val="0"/>
          <w:divBdr>
            <w:top w:val="none" w:sz="0" w:space="0" w:color="auto"/>
            <w:left w:val="none" w:sz="0" w:space="0" w:color="auto"/>
            <w:bottom w:val="none" w:sz="0" w:space="0" w:color="auto"/>
            <w:right w:val="none" w:sz="0" w:space="0" w:color="auto"/>
          </w:divBdr>
        </w:div>
      </w:divsChild>
    </w:div>
    <w:div w:id="1292711437">
      <w:bodyDiv w:val="1"/>
      <w:marLeft w:val="0"/>
      <w:marRight w:val="0"/>
      <w:marTop w:val="0"/>
      <w:marBottom w:val="0"/>
      <w:divBdr>
        <w:top w:val="none" w:sz="0" w:space="0" w:color="auto"/>
        <w:left w:val="none" w:sz="0" w:space="0" w:color="auto"/>
        <w:bottom w:val="none" w:sz="0" w:space="0" w:color="auto"/>
        <w:right w:val="none" w:sz="0" w:space="0" w:color="auto"/>
      </w:divBdr>
      <w:divsChild>
        <w:div w:id="1902708815">
          <w:marLeft w:val="0"/>
          <w:marRight w:val="0"/>
          <w:marTop w:val="0"/>
          <w:marBottom w:val="0"/>
          <w:divBdr>
            <w:top w:val="none" w:sz="0" w:space="0" w:color="auto"/>
            <w:left w:val="none" w:sz="0" w:space="0" w:color="auto"/>
            <w:bottom w:val="none" w:sz="0" w:space="0" w:color="auto"/>
            <w:right w:val="none" w:sz="0" w:space="0" w:color="auto"/>
          </w:divBdr>
        </w:div>
      </w:divsChild>
    </w:div>
    <w:div w:id="1330447113">
      <w:bodyDiv w:val="1"/>
      <w:marLeft w:val="0"/>
      <w:marRight w:val="0"/>
      <w:marTop w:val="0"/>
      <w:marBottom w:val="0"/>
      <w:divBdr>
        <w:top w:val="none" w:sz="0" w:space="0" w:color="auto"/>
        <w:left w:val="none" w:sz="0" w:space="0" w:color="auto"/>
        <w:bottom w:val="none" w:sz="0" w:space="0" w:color="auto"/>
        <w:right w:val="none" w:sz="0" w:space="0" w:color="auto"/>
      </w:divBdr>
    </w:div>
    <w:div w:id="1395355310">
      <w:bodyDiv w:val="1"/>
      <w:marLeft w:val="0"/>
      <w:marRight w:val="0"/>
      <w:marTop w:val="0"/>
      <w:marBottom w:val="0"/>
      <w:divBdr>
        <w:top w:val="none" w:sz="0" w:space="0" w:color="auto"/>
        <w:left w:val="none" w:sz="0" w:space="0" w:color="auto"/>
        <w:bottom w:val="none" w:sz="0" w:space="0" w:color="auto"/>
        <w:right w:val="none" w:sz="0" w:space="0" w:color="auto"/>
      </w:divBdr>
    </w:div>
    <w:div w:id="1452087908">
      <w:bodyDiv w:val="1"/>
      <w:marLeft w:val="0"/>
      <w:marRight w:val="0"/>
      <w:marTop w:val="0"/>
      <w:marBottom w:val="0"/>
      <w:divBdr>
        <w:top w:val="none" w:sz="0" w:space="0" w:color="auto"/>
        <w:left w:val="none" w:sz="0" w:space="0" w:color="auto"/>
        <w:bottom w:val="none" w:sz="0" w:space="0" w:color="auto"/>
        <w:right w:val="none" w:sz="0" w:space="0" w:color="auto"/>
      </w:divBdr>
      <w:divsChild>
        <w:div w:id="1739933710">
          <w:marLeft w:val="0"/>
          <w:marRight w:val="0"/>
          <w:marTop w:val="0"/>
          <w:marBottom w:val="0"/>
          <w:divBdr>
            <w:top w:val="none" w:sz="0" w:space="0" w:color="auto"/>
            <w:left w:val="none" w:sz="0" w:space="0" w:color="auto"/>
            <w:bottom w:val="none" w:sz="0" w:space="0" w:color="auto"/>
            <w:right w:val="none" w:sz="0" w:space="0" w:color="auto"/>
          </w:divBdr>
        </w:div>
      </w:divsChild>
    </w:div>
    <w:div w:id="1461923794">
      <w:bodyDiv w:val="1"/>
      <w:marLeft w:val="0"/>
      <w:marRight w:val="0"/>
      <w:marTop w:val="0"/>
      <w:marBottom w:val="0"/>
      <w:divBdr>
        <w:top w:val="none" w:sz="0" w:space="0" w:color="auto"/>
        <w:left w:val="none" w:sz="0" w:space="0" w:color="auto"/>
        <w:bottom w:val="none" w:sz="0" w:space="0" w:color="auto"/>
        <w:right w:val="none" w:sz="0" w:space="0" w:color="auto"/>
      </w:divBdr>
    </w:div>
    <w:div w:id="1483885889">
      <w:bodyDiv w:val="1"/>
      <w:marLeft w:val="0"/>
      <w:marRight w:val="0"/>
      <w:marTop w:val="0"/>
      <w:marBottom w:val="0"/>
      <w:divBdr>
        <w:top w:val="none" w:sz="0" w:space="0" w:color="auto"/>
        <w:left w:val="none" w:sz="0" w:space="0" w:color="auto"/>
        <w:bottom w:val="none" w:sz="0" w:space="0" w:color="auto"/>
        <w:right w:val="none" w:sz="0" w:space="0" w:color="auto"/>
      </w:divBdr>
      <w:divsChild>
        <w:div w:id="1297830530">
          <w:marLeft w:val="0"/>
          <w:marRight w:val="0"/>
          <w:marTop w:val="0"/>
          <w:marBottom w:val="0"/>
          <w:divBdr>
            <w:top w:val="none" w:sz="0" w:space="0" w:color="auto"/>
            <w:left w:val="none" w:sz="0" w:space="0" w:color="auto"/>
            <w:bottom w:val="none" w:sz="0" w:space="0" w:color="auto"/>
            <w:right w:val="none" w:sz="0" w:space="0" w:color="auto"/>
          </w:divBdr>
        </w:div>
      </w:divsChild>
    </w:div>
    <w:div w:id="1515345773">
      <w:bodyDiv w:val="1"/>
      <w:marLeft w:val="0"/>
      <w:marRight w:val="0"/>
      <w:marTop w:val="0"/>
      <w:marBottom w:val="0"/>
      <w:divBdr>
        <w:top w:val="none" w:sz="0" w:space="0" w:color="auto"/>
        <w:left w:val="none" w:sz="0" w:space="0" w:color="auto"/>
        <w:bottom w:val="none" w:sz="0" w:space="0" w:color="auto"/>
        <w:right w:val="none" w:sz="0" w:space="0" w:color="auto"/>
      </w:divBdr>
      <w:divsChild>
        <w:div w:id="645400539">
          <w:marLeft w:val="0"/>
          <w:marRight w:val="0"/>
          <w:marTop w:val="0"/>
          <w:marBottom w:val="0"/>
          <w:divBdr>
            <w:top w:val="none" w:sz="0" w:space="0" w:color="auto"/>
            <w:left w:val="none" w:sz="0" w:space="0" w:color="auto"/>
            <w:bottom w:val="none" w:sz="0" w:space="0" w:color="auto"/>
            <w:right w:val="none" w:sz="0" w:space="0" w:color="auto"/>
          </w:divBdr>
        </w:div>
      </w:divsChild>
    </w:div>
    <w:div w:id="1531917062">
      <w:bodyDiv w:val="1"/>
      <w:marLeft w:val="0"/>
      <w:marRight w:val="0"/>
      <w:marTop w:val="0"/>
      <w:marBottom w:val="0"/>
      <w:divBdr>
        <w:top w:val="none" w:sz="0" w:space="0" w:color="auto"/>
        <w:left w:val="none" w:sz="0" w:space="0" w:color="auto"/>
        <w:bottom w:val="none" w:sz="0" w:space="0" w:color="auto"/>
        <w:right w:val="none" w:sz="0" w:space="0" w:color="auto"/>
      </w:divBdr>
      <w:divsChild>
        <w:div w:id="1933388311">
          <w:marLeft w:val="0"/>
          <w:marRight w:val="0"/>
          <w:marTop w:val="0"/>
          <w:marBottom w:val="0"/>
          <w:divBdr>
            <w:top w:val="none" w:sz="0" w:space="0" w:color="auto"/>
            <w:left w:val="none" w:sz="0" w:space="0" w:color="auto"/>
            <w:bottom w:val="none" w:sz="0" w:space="0" w:color="auto"/>
            <w:right w:val="none" w:sz="0" w:space="0" w:color="auto"/>
          </w:divBdr>
        </w:div>
      </w:divsChild>
    </w:div>
    <w:div w:id="1548183537">
      <w:bodyDiv w:val="1"/>
      <w:marLeft w:val="0"/>
      <w:marRight w:val="0"/>
      <w:marTop w:val="0"/>
      <w:marBottom w:val="0"/>
      <w:divBdr>
        <w:top w:val="none" w:sz="0" w:space="0" w:color="auto"/>
        <w:left w:val="none" w:sz="0" w:space="0" w:color="auto"/>
        <w:bottom w:val="none" w:sz="0" w:space="0" w:color="auto"/>
        <w:right w:val="none" w:sz="0" w:space="0" w:color="auto"/>
      </w:divBdr>
    </w:div>
    <w:div w:id="1566644422">
      <w:bodyDiv w:val="1"/>
      <w:marLeft w:val="0"/>
      <w:marRight w:val="0"/>
      <w:marTop w:val="0"/>
      <w:marBottom w:val="0"/>
      <w:divBdr>
        <w:top w:val="none" w:sz="0" w:space="0" w:color="auto"/>
        <w:left w:val="none" w:sz="0" w:space="0" w:color="auto"/>
        <w:bottom w:val="none" w:sz="0" w:space="0" w:color="auto"/>
        <w:right w:val="none" w:sz="0" w:space="0" w:color="auto"/>
      </w:divBdr>
      <w:divsChild>
        <w:div w:id="1832285488">
          <w:marLeft w:val="0"/>
          <w:marRight w:val="0"/>
          <w:marTop w:val="0"/>
          <w:marBottom w:val="0"/>
          <w:divBdr>
            <w:top w:val="none" w:sz="0" w:space="0" w:color="auto"/>
            <w:left w:val="none" w:sz="0" w:space="0" w:color="auto"/>
            <w:bottom w:val="none" w:sz="0" w:space="0" w:color="auto"/>
            <w:right w:val="none" w:sz="0" w:space="0" w:color="auto"/>
          </w:divBdr>
        </w:div>
      </w:divsChild>
    </w:div>
    <w:div w:id="1569996962">
      <w:bodyDiv w:val="1"/>
      <w:marLeft w:val="0"/>
      <w:marRight w:val="0"/>
      <w:marTop w:val="0"/>
      <w:marBottom w:val="0"/>
      <w:divBdr>
        <w:top w:val="none" w:sz="0" w:space="0" w:color="auto"/>
        <w:left w:val="none" w:sz="0" w:space="0" w:color="auto"/>
        <w:bottom w:val="none" w:sz="0" w:space="0" w:color="auto"/>
        <w:right w:val="none" w:sz="0" w:space="0" w:color="auto"/>
      </w:divBdr>
    </w:div>
    <w:div w:id="1579945915">
      <w:bodyDiv w:val="1"/>
      <w:marLeft w:val="0"/>
      <w:marRight w:val="0"/>
      <w:marTop w:val="0"/>
      <w:marBottom w:val="0"/>
      <w:divBdr>
        <w:top w:val="none" w:sz="0" w:space="0" w:color="auto"/>
        <w:left w:val="none" w:sz="0" w:space="0" w:color="auto"/>
        <w:bottom w:val="none" w:sz="0" w:space="0" w:color="auto"/>
        <w:right w:val="none" w:sz="0" w:space="0" w:color="auto"/>
      </w:divBdr>
    </w:div>
    <w:div w:id="1635138063">
      <w:bodyDiv w:val="1"/>
      <w:marLeft w:val="0"/>
      <w:marRight w:val="0"/>
      <w:marTop w:val="0"/>
      <w:marBottom w:val="0"/>
      <w:divBdr>
        <w:top w:val="none" w:sz="0" w:space="0" w:color="auto"/>
        <w:left w:val="none" w:sz="0" w:space="0" w:color="auto"/>
        <w:bottom w:val="none" w:sz="0" w:space="0" w:color="auto"/>
        <w:right w:val="none" w:sz="0" w:space="0" w:color="auto"/>
      </w:divBdr>
      <w:divsChild>
        <w:div w:id="589583488">
          <w:marLeft w:val="0"/>
          <w:marRight w:val="0"/>
          <w:marTop w:val="0"/>
          <w:marBottom w:val="0"/>
          <w:divBdr>
            <w:top w:val="none" w:sz="0" w:space="0" w:color="auto"/>
            <w:left w:val="none" w:sz="0" w:space="0" w:color="auto"/>
            <w:bottom w:val="none" w:sz="0" w:space="0" w:color="auto"/>
            <w:right w:val="none" w:sz="0" w:space="0" w:color="auto"/>
          </w:divBdr>
        </w:div>
      </w:divsChild>
    </w:div>
    <w:div w:id="1646857838">
      <w:bodyDiv w:val="1"/>
      <w:marLeft w:val="0"/>
      <w:marRight w:val="0"/>
      <w:marTop w:val="0"/>
      <w:marBottom w:val="0"/>
      <w:divBdr>
        <w:top w:val="none" w:sz="0" w:space="0" w:color="auto"/>
        <w:left w:val="none" w:sz="0" w:space="0" w:color="auto"/>
        <w:bottom w:val="none" w:sz="0" w:space="0" w:color="auto"/>
        <w:right w:val="none" w:sz="0" w:space="0" w:color="auto"/>
      </w:divBdr>
      <w:divsChild>
        <w:div w:id="1790275654">
          <w:marLeft w:val="0"/>
          <w:marRight w:val="0"/>
          <w:marTop w:val="0"/>
          <w:marBottom w:val="0"/>
          <w:divBdr>
            <w:top w:val="none" w:sz="0" w:space="0" w:color="auto"/>
            <w:left w:val="none" w:sz="0" w:space="0" w:color="auto"/>
            <w:bottom w:val="none" w:sz="0" w:space="0" w:color="auto"/>
            <w:right w:val="none" w:sz="0" w:space="0" w:color="auto"/>
          </w:divBdr>
        </w:div>
      </w:divsChild>
    </w:div>
    <w:div w:id="1728992205">
      <w:bodyDiv w:val="1"/>
      <w:marLeft w:val="0"/>
      <w:marRight w:val="0"/>
      <w:marTop w:val="0"/>
      <w:marBottom w:val="0"/>
      <w:divBdr>
        <w:top w:val="none" w:sz="0" w:space="0" w:color="auto"/>
        <w:left w:val="none" w:sz="0" w:space="0" w:color="auto"/>
        <w:bottom w:val="none" w:sz="0" w:space="0" w:color="auto"/>
        <w:right w:val="none" w:sz="0" w:space="0" w:color="auto"/>
      </w:divBdr>
      <w:divsChild>
        <w:div w:id="1976638228">
          <w:marLeft w:val="0"/>
          <w:marRight w:val="0"/>
          <w:marTop w:val="0"/>
          <w:marBottom w:val="0"/>
          <w:divBdr>
            <w:top w:val="none" w:sz="0" w:space="0" w:color="auto"/>
            <w:left w:val="none" w:sz="0" w:space="0" w:color="auto"/>
            <w:bottom w:val="none" w:sz="0" w:space="0" w:color="auto"/>
            <w:right w:val="none" w:sz="0" w:space="0" w:color="auto"/>
          </w:divBdr>
        </w:div>
      </w:divsChild>
    </w:div>
    <w:div w:id="1779329085">
      <w:bodyDiv w:val="1"/>
      <w:marLeft w:val="0"/>
      <w:marRight w:val="0"/>
      <w:marTop w:val="0"/>
      <w:marBottom w:val="0"/>
      <w:divBdr>
        <w:top w:val="none" w:sz="0" w:space="0" w:color="auto"/>
        <w:left w:val="none" w:sz="0" w:space="0" w:color="auto"/>
        <w:bottom w:val="none" w:sz="0" w:space="0" w:color="auto"/>
        <w:right w:val="none" w:sz="0" w:space="0" w:color="auto"/>
      </w:divBdr>
      <w:divsChild>
        <w:div w:id="1543789747">
          <w:marLeft w:val="0"/>
          <w:marRight w:val="0"/>
          <w:marTop w:val="0"/>
          <w:marBottom w:val="0"/>
          <w:divBdr>
            <w:top w:val="none" w:sz="0" w:space="0" w:color="auto"/>
            <w:left w:val="none" w:sz="0" w:space="0" w:color="auto"/>
            <w:bottom w:val="none" w:sz="0" w:space="0" w:color="auto"/>
            <w:right w:val="none" w:sz="0" w:space="0" w:color="auto"/>
          </w:divBdr>
        </w:div>
      </w:divsChild>
    </w:div>
    <w:div w:id="1793209317">
      <w:bodyDiv w:val="1"/>
      <w:marLeft w:val="0"/>
      <w:marRight w:val="0"/>
      <w:marTop w:val="0"/>
      <w:marBottom w:val="0"/>
      <w:divBdr>
        <w:top w:val="none" w:sz="0" w:space="0" w:color="auto"/>
        <w:left w:val="none" w:sz="0" w:space="0" w:color="auto"/>
        <w:bottom w:val="none" w:sz="0" w:space="0" w:color="auto"/>
        <w:right w:val="none" w:sz="0" w:space="0" w:color="auto"/>
      </w:divBdr>
      <w:divsChild>
        <w:div w:id="1593508330">
          <w:marLeft w:val="0"/>
          <w:marRight w:val="0"/>
          <w:marTop w:val="0"/>
          <w:marBottom w:val="0"/>
          <w:divBdr>
            <w:top w:val="none" w:sz="0" w:space="0" w:color="auto"/>
            <w:left w:val="none" w:sz="0" w:space="0" w:color="auto"/>
            <w:bottom w:val="none" w:sz="0" w:space="0" w:color="auto"/>
            <w:right w:val="none" w:sz="0" w:space="0" w:color="auto"/>
          </w:divBdr>
          <w:divsChild>
            <w:div w:id="570501719">
              <w:marLeft w:val="0"/>
              <w:marRight w:val="0"/>
              <w:marTop w:val="0"/>
              <w:marBottom w:val="0"/>
              <w:divBdr>
                <w:top w:val="none" w:sz="0" w:space="0" w:color="auto"/>
                <w:left w:val="none" w:sz="0" w:space="0" w:color="auto"/>
                <w:bottom w:val="none" w:sz="0" w:space="0" w:color="auto"/>
                <w:right w:val="none" w:sz="0" w:space="0" w:color="auto"/>
              </w:divBdr>
              <w:divsChild>
                <w:div w:id="18031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15772">
      <w:bodyDiv w:val="1"/>
      <w:marLeft w:val="0"/>
      <w:marRight w:val="0"/>
      <w:marTop w:val="0"/>
      <w:marBottom w:val="0"/>
      <w:divBdr>
        <w:top w:val="none" w:sz="0" w:space="0" w:color="auto"/>
        <w:left w:val="none" w:sz="0" w:space="0" w:color="auto"/>
        <w:bottom w:val="none" w:sz="0" w:space="0" w:color="auto"/>
        <w:right w:val="none" w:sz="0" w:space="0" w:color="auto"/>
      </w:divBdr>
      <w:divsChild>
        <w:div w:id="123824303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797872828">
      <w:bodyDiv w:val="1"/>
      <w:marLeft w:val="0"/>
      <w:marRight w:val="0"/>
      <w:marTop w:val="0"/>
      <w:marBottom w:val="0"/>
      <w:divBdr>
        <w:top w:val="none" w:sz="0" w:space="0" w:color="auto"/>
        <w:left w:val="none" w:sz="0" w:space="0" w:color="auto"/>
        <w:bottom w:val="none" w:sz="0" w:space="0" w:color="auto"/>
        <w:right w:val="none" w:sz="0" w:space="0" w:color="auto"/>
      </w:divBdr>
      <w:divsChild>
        <w:div w:id="2103454842">
          <w:marLeft w:val="0"/>
          <w:marRight w:val="0"/>
          <w:marTop w:val="0"/>
          <w:marBottom w:val="0"/>
          <w:divBdr>
            <w:top w:val="none" w:sz="0" w:space="0" w:color="auto"/>
            <w:left w:val="none" w:sz="0" w:space="0" w:color="auto"/>
            <w:bottom w:val="none" w:sz="0" w:space="0" w:color="auto"/>
            <w:right w:val="none" w:sz="0" w:space="0" w:color="auto"/>
          </w:divBdr>
        </w:div>
      </w:divsChild>
    </w:div>
    <w:div w:id="1798332409">
      <w:bodyDiv w:val="1"/>
      <w:marLeft w:val="0"/>
      <w:marRight w:val="0"/>
      <w:marTop w:val="0"/>
      <w:marBottom w:val="0"/>
      <w:divBdr>
        <w:top w:val="none" w:sz="0" w:space="0" w:color="auto"/>
        <w:left w:val="none" w:sz="0" w:space="0" w:color="auto"/>
        <w:bottom w:val="none" w:sz="0" w:space="0" w:color="auto"/>
        <w:right w:val="none" w:sz="0" w:space="0" w:color="auto"/>
      </w:divBdr>
      <w:divsChild>
        <w:div w:id="87502557">
          <w:marLeft w:val="0"/>
          <w:marRight w:val="0"/>
          <w:marTop w:val="0"/>
          <w:marBottom w:val="0"/>
          <w:divBdr>
            <w:top w:val="none" w:sz="0" w:space="0" w:color="auto"/>
            <w:left w:val="none" w:sz="0" w:space="0" w:color="auto"/>
            <w:bottom w:val="none" w:sz="0" w:space="0" w:color="auto"/>
            <w:right w:val="none" w:sz="0" w:space="0" w:color="auto"/>
          </w:divBdr>
        </w:div>
      </w:divsChild>
    </w:div>
    <w:div w:id="1866744536">
      <w:bodyDiv w:val="1"/>
      <w:marLeft w:val="0"/>
      <w:marRight w:val="0"/>
      <w:marTop w:val="0"/>
      <w:marBottom w:val="0"/>
      <w:divBdr>
        <w:top w:val="none" w:sz="0" w:space="0" w:color="auto"/>
        <w:left w:val="none" w:sz="0" w:space="0" w:color="auto"/>
        <w:bottom w:val="none" w:sz="0" w:space="0" w:color="auto"/>
        <w:right w:val="none" w:sz="0" w:space="0" w:color="auto"/>
      </w:divBdr>
      <w:divsChild>
        <w:div w:id="592276107">
          <w:marLeft w:val="0"/>
          <w:marRight w:val="0"/>
          <w:marTop w:val="0"/>
          <w:marBottom w:val="0"/>
          <w:divBdr>
            <w:top w:val="none" w:sz="0" w:space="0" w:color="auto"/>
            <w:left w:val="none" w:sz="0" w:space="0" w:color="auto"/>
            <w:bottom w:val="none" w:sz="0" w:space="0" w:color="auto"/>
            <w:right w:val="none" w:sz="0" w:space="0" w:color="auto"/>
          </w:divBdr>
        </w:div>
      </w:divsChild>
    </w:div>
    <w:div w:id="1877309465">
      <w:bodyDiv w:val="1"/>
      <w:marLeft w:val="0"/>
      <w:marRight w:val="0"/>
      <w:marTop w:val="0"/>
      <w:marBottom w:val="0"/>
      <w:divBdr>
        <w:top w:val="none" w:sz="0" w:space="0" w:color="auto"/>
        <w:left w:val="none" w:sz="0" w:space="0" w:color="auto"/>
        <w:bottom w:val="none" w:sz="0" w:space="0" w:color="auto"/>
        <w:right w:val="none" w:sz="0" w:space="0" w:color="auto"/>
      </w:divBdr>
      <w:divsChild>
        <w:div w:id="1905137712">
          <w:marLeft w:val="0"/>
          <w:marRight w:val="0"/>
          <w:marTop w:val="0"/>
          <w:marBottom w:val="0"/>
          <w:divBdr>
            <w:top w:val="none" w:sz="0" w:space="0" w:color="auto"/>
            <w:left w:val="none" w:sz="0" w:space="0" w:color="auto"/>
            <w:bottom w:val="none" w:sz="0" w:space="0" w:color="auto"/>
            <w:right w:val="none" w:sz="0" w:space="0" w:color="auto"/>
          </w:divBdr>
        </w:div>
      </w:divsChild>
    </w:div>
    <w:div w:id="1884633336">
      <w:bodyDiv w:val="1"/>
      <w:marLeft w:val="0"/>
      <w:marRight w:val="0"/>
      <w:marTop w:val="0"/>
      <w:marBottom w:val="0"/>
      <w:divBdr>
        <w:top w:val="none" w:sz="0" w:space="0" w:color="auto"/>
        <w:left w:val="none" w:sz="0" w:space="0" w:color="auto"/>
        <w:bottom w:val="none" w:sz="0" w:space="0" w:color="auto"/>
        <w:right w:val="none" w:sz="0" w:space="0" w:color="auto"/>
      </w:divBdr>
      <w:divsChild>
        <w:div w:id="1716806689">
          <w:marLeft w:val="0"/>
          <w:marRight w:val="0"/>
          <w:marTop w:val="0"/>
          <w:marBottom w:val="0"/>
          <w:divBdr>
            <w:top w:val="none" w:sz="0" w:space="0" w:color="auto"/>
            <w:left w:val="none" w:sz="0" w:space="0" w:color="auto"/>
            <w:bottom w:val="none" w:sz="0" w:space="0" w:color="auto"/>
            <w:right w:val="none" w:sz="0" w:space="0" w:color="auto"/>
          </w:divBdr>
        </w:div>
      </w:divsChild>
    </w:div>
    <w:div w:id="1894854825">
      <w:bodyDiv w:val="1"/>
      <w:marLeft w:val="0"/>
      <w:marRight w:val="0"/>
      <w:marTop w:val="0"/>
      <w:marBottom w:val="0"/>
      <w:divBdr>
        <w:top w:val="none" w:sz="0" w:space="0" w:color="auto"/>
        <w:left w:val="none" w:sz="0" w:space="0" w:color="auto"/>
        <w:bottom w:val="none" w:sz="0" w:space="0" w:color="auto"/>
        <w:right w:val="none" w:sz="0" w:space="0" w:color="auto"/>
      </w:divBdr>
      <w:divsChild>
        <w:div w:id="20709689">
          <w:marLeft w:val="0"/>
          <w:marRight w:val="0"/>
          <w:marTop w:val="0"/>
          <w:marBottom w:val="0"/>
          <w:divBdr>
            <w:top w:val="none" w:sz="0" w:space="0" w:color="auto"/>
            <w:left w:val="none" w:sz="0" w:space="0" w:color="auto"/>
            <w:bottom w:val="none" w:sz="0" w:space="0" w:color="auto"/>
            <w:right w:val="none" w:sz="0" w:space="0" w:color="auto"/>
          </w:divBdr>
        </w:div>
      </w:divsChild>
    </w:div>
    <w:div w:id="1960451736">
      <w:bodyDiv w:val="1"/>
      <w:marLeft w:val="0"/>
      <w:marRight w:val="0"/>
      <w:marTop w:val="0"/>
      <w:marBottom w:val="0"/>
      <w:divBdr>
        <w:top w:val="none" w:sz="0" w:space="0" w:color="auto"/>
        <w:left w:val="none" w:sz="0" w:space="0" w:color="auto"/>
        <w:bottom w:val="none" w:sz="0" w:space="0" w:color="auto"/>
        <w:right w:val="none" w:sz="0" w:space="0" w:color="auto"/>
      </w:divBdr>
      <w:divsChild>
        <w:div w:id="233320898">
          <w:marLeft w:val="0"/>
          <w:marRight w:val="0"/>
          <w:marTop w:val="0"/>
          <w:marBottom w:val="0"/>
          <w:divBdr>
            <w:top w:val="none" w:sz="0" w:space="0" w:color="auto"/>
            <w:left w:val="none" w:sz="0" w:space="0" w:color="auto"/>
            <w:bottom w:val="none" w:sz="0" w:space="0" w:color="auto"/>
            <w:right w:val="none" w:sz="0" w:space="0" w:color="auto"/>
          </w:divBdr>
        </w:div>
      </w:divsChild>
    </w:div>
    <w:div w:id="1981111562">
      <w:bodyDiv w:val="1"/>
      <w:marLeft w:val="0"/>
      <w:marRight w:val="0"/>
      <w:marTop w:val="0"/>
      <w:marBottom w:val="0"/>
      <w:divBdr>
        <w:top w:val="none" w:sz="0" w:space="0" w:color="auto"/>
        <w:left w:val="none" w:sz="0" w:space="0" w:color="auto"/>
        <w:bottom w:val="none" w:sz="0" w:space="0" w:color="auto"/>
        <w:right w:val="none" w:sz="0" w:space="0" w:color="auto"/>
      </w:divBdr>
    </w:div>
    <w:div w:id="2001497864">
      <w:bodyDiv w:val="1"/>
      <w:marLeft w:val="0"/>
      <w:marRight w:val="0"/>
      <w:marTop w:val="0"/>
      <w:marBottom w:val="0"/>
      <w:divBdr>
        <w:top w:val="none" w:sz="0" w:space="0" w:color="auto"/>
        <w:left w:val="none" w:sz="0" w:space="0" w:color="auto"/>
        <w:bottom w:val="none" w:sz="0" w:space="0" w:color="auto"/>
        <w:right w:val="none" w:sz="0" w:space="0" w:color="auto"/>
      </w:divBdr>
      <w:divsChild>
        <w:div w:id="1541477400">
          <w:marLeft w:val="0"/>
          <w:marRight w:val="0"/>
          <w:marTop w:val="0"/>
          <w:marBottom w:val="0"/>
          <w:divBdr>
            <w:top w:val="none" w:sz="0" w:space="0" w:color="auto"/>
            <w:left w:val="none" w:sz="0" w:space="0" w:color="auto"/>
            <w:bottom w:val="none" w:sz="0" w:space="0" w:color="auto"/>
            <w:right w:val="none" w:sz="0" w:space="0" w:color="auto"/>
          </w:divBdr>
        </w:div>
      </w:divsChild>
    </w:div>
    <w:div w:id="2051298457">
      <w:bodyDiv w:val="1"/>
      <w:marLeft w:val="0"/>
      <w:marRight w:val="0"/>
      <w:marTop w:val="0"/>
      <w:marBottom w:val="0"/>
      <w:divBdr>
        <w:top w:val="none" w:sz="0" w:space="0" w:color="auto"/>
        <w:left w:val="none" w:sz="0" w:space="0" w:color="auto"/>
        <w:bottom w:val="none" w:sz="0" w:space="0" w:color="auto"/>
        <w:right w:val="none" w:sz="0" w:space="0" w:color="auto"/>
      </w:divBdr>
      <w:divsChild>
        <w:div w:id="264768726">
          <w:marLeft w:val="0"/>
          <w:marRight w:val="0"/>
          <w:marTop w:val="0"/>
          <w:marBottom w:val="0"/>
          <w:divBdr>
            <w:top w:val="none" w:sz="0" w:space="0" w:color="auto"/>
            <w:left w:val="none" w:sz="0" w:space="0" w:color="auto"/>
            <w:bottom w:val="none" w:sz="0" w:space="0" w:color="auto"/>
            <w:right w:val="none" w:sz="0" w:space="0" w:color="auto"/>
          </w:divBdr>
        </w:div>
      </w:divsChild>
    </w:div>
    <w:div w:id="2055421906">
      <w:bodyDiv w:val="1"/>
      <w:marLeft w:val="0"/>
      <w:marRight w:val="0"/>
      <w:marTop w:val="0"/>
      <w:marBottom w:val="0"/>
      <w:divBdr>
        <w:top w:val="none" w:sz="0" w:space="0" w:color="auto"/>
        <w:left w:val="none" w:sz="0" w:space="0" w:color="auto"/>
        <w:bottom w:val="none" w:sz="0" w:space="0" w:color="auto"/>
        <w:right w:val="none" w:sz="0" w:space="0" w:color="auto"/>
      </w:divBdr>
      <w:divsChild>
        <w:div w:id="968828026">
          <w:marLeft w:val="0"/>
          <w:marRight w:val="0"/>
          <w:marTop w:val="0"/>
          <w:marBottom w:val="0"/>
          <w:divBdr>
            <w:top w:val="none" w:sz="0" w:space="0" w:color="auto"/>
            <w:left w:val="none" w:sz="0" w:space="0" w:color="auto"/>
            <w:bottom w:val="none" w:sz="0" w:space="0" w:color="auto"/>
            <w:right w:val="none" w:sz="0" w:space="0" w:color="auto"/>
          </w:divBdr>
        </w:div>
      </w:divsChild>
    </w:div>
    <w:div w:id="2056738052">
      <w:bodyDiv w:val="1"/>
      <w:marLeft w:val="0"/>
      <w:marRight w:val="0"/>
      <w:marTop w:val="0"/>
      <w:marBottom w:val="0"/>
      <w:divBdr>
        <w:top w:val="none" w:sz="0" w:space="0" w:color="auto"/>
        <w:left w:val="none" w:sz="0" w:space="0" w:color="auto"/>
        <w:bottom w:val="none" w:sz="0" w:space="0" w:color="auto"/>
        <w:right w:val="none" w:sz="0" w:space="0" w:color="auto"/>
      </w:divBdr>
      <w:divsChild>
        <w:div w:id="1329359823">
          <w:marLeft w:val="0"/>
          <w:marRight w:val="0"/>
          <w:marTop w:val="0"/>
          <w:marBottom w:val="0"/>
          <w:divBdr>
            <w:top w:val="none" w:sz="0" w:space="0" w:color="auto"/>
            <w:left w:val="none" w:sz="0" w:space="0" w:color="auto"/>
            <w:bottom w:val="none" w:sz="0" w:space="0" w:color="auto"/>
            <w:right w:val="none" w:sz="0" w:space="0" w:color="auto"/>
          </w:divBdr>
        </w:div>
      </w:divsChild>
    </w:div>
    <w:div w:id="2077627965">
      <w:bodyDiv w:val="1"/>
      <w:marLeft w:val="0"/>
      <w:marRight w:val="0"/>
      <w:marTop w:val="0"/>
      <w:marBottom w:val="0"/>
      <w:divBdr>
        <w:top w:val="none" w:sz="0" w:space="0" w:color="auto"/>
        <w:left w:val="none" w:sz="0" w:space="0" w:color="auto"/>
        <w:bottom w:val="none" w:sz="0" w:space="0" w:color="auto"/>
        <w:right w:val="none" w:sz="0" w:space="0" w:color="auto"/>
      </w:divBdr>
      <w:divsChild>
        <w:div w:id="1259827201">
          <w:marLeft w:val="0"/>
          <w:marRight w:val="0"/>
          <w:marTop w:val="0"/>
          <w:marBottom w:val="0"/>
          <w:divBdr>
            <w:top w:val="none" w:sz="0" w:space="0" w:color="auto"/>
            <w:left w:val="none" w:sz="0" w:space="0" w:color="auto"/>
            <w:bottom w:val="none" w:sz="0" w:space="0" w:color="auto"/>
            <w:right w:val="none" w:sz="0" w:space="0" w:color="auto"/>
          </w:divBdr>
        </w:div>
      </w:divsChild>
    </w:div>
    <w:div w:id="2083063997">
      <w:bodyDiv w:val="1"/>
      <w:marLeft w:val="0"/>
      <w:marRight w:val="0"/>
      <w:marTop w:val="0"/>
      <w:marBottom w:val="0"/>
      <w:divBdr>
        <w:top w:val="none" w:sz="0" w:space="0" w:color="auto"/>
        <w:left w:val="none" w:sz="0" w:space="0" w:color="auto"/>
        <w:bottom w:val="none" w:sz="0" w:space="0" w:color="auto"/>
        <w:right w:val="none" w:sz="0" w:space="0" w:color="auto"/>
      </w:divBdr>
    </w:div>
    <w:div w:id="2099596494">
      <w:bodyDiv w:val="1"/>
      <w:marLeft w:val="0"/>
      <w:marRight w:val="0"/>
      <w:marTop w:val="0"/>
      <w:marBottom w:val="0"/>
      <w:divBdr>
        <w:top w:val="none" w:sz="0" w:space="0" w:color="auto"/>
        <w:left w:val="none" w:sz="0" w:space="0" w:color="auto"/>
        <w:bottom w:val="none" w:sz="0" w:space="0" w:color="auto"/>
        <w:right w:val="none" w:sz="0" w:space="0" w:color="auto"/>
      </w:divBdr>
      <w:divsChild>
        <w:div w:id="2860108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vsdx"/><Relationship Id="rId18" Type="http://schemas.openxmlformats.org/officeDocument/2006/relationships/package" Target="embeddings/Microsoft_Visio___1.vsdx"/><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2.vsdx"/><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package" Target="embeddings/Microsoft_Visio___3.vsdx"/><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B205C-2212-44E6-A008-EA4ECF001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26</Pages>
  <Words>3179</Words>
  <Characters>18123</Characters>
  <Application>Microsoft Office Word</Application>
  <DocSecurity>0</DocSecurity>
  <Lines>151</Lines>
  <Paragraphs>42</Paragraphs>
  <ScaleCrop>false</ScaleCrop>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dc:creator>
  <cp:keywords/>
  <dc:description/>
  <cp:lastModifiedBy>csuheshibo@163.com</cp:lastModifiedBy>
  <cp:revision>69</cp:revision>
  <cp:lastPrinted>2018-10-27T06:02:00Z</cp:lastPrinted>
  <dcterms:created xsi:type="dcterms:W3CDTF">2018-10-12T09:05:00Z</dcterms:created>
  <dcterms:modified xsi:type="dcterms:W3CDTF">2018-10-27T06:31:00Z</dcterms:modified>
</cp:coreProperties>
</file>